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6E11DD" w14:textId="77777777" w:rsidR="002F1E92" w:rsidRDefault="002F1E92" w:rsidP="002F1E92">
      <w:pPr>
        <w:autoSpaceDE w:val="0"/>
        <w:autoSpaceDN w:val="0"/>
        <w:adjustRightInd w:val="0"/>
        <w:jc w:val="center"/>
        <w:rPr>
          <w:rFonts w:cs="Times New Roman"/>
          <w:sz w:val="34"/>
          <w:szCs w:val="34"/>
        </w:rPr>
      </w:pPr>
      <w:r>
        <w:rPr>
          <w:rFonts w:cs="Times New Roman"/>
          <w:i/>
          <w:sz w:val="34"/>
          <w:szCs w:val="34"/>
        </w:rPr>
        <w:t>“</w:t>
      </w:r>
      <w:r w:rsidRPr="00E80A83">
        <w:rPr>
          <w:rFonts w:cs="Times New Roman"/>
          <w:sz w:val="34"/>
          <w:szCs w:val="34"/>
        </w:rPr>
        <w:t>Food for friends</w:t>
      </w:r>
      <w:r>
        <w:rPr>
          <w:rFonts w:cs="Times New Roman"/>
          <w:i/>
          <w:sz w:val="34"/>
          <w:szCs w:val="34"/>
        </w:rPr>
        <w:t>”</w:t>
      </w:r>
      <w:r>
        <w:rPr>
          <w:rFonts w:cs="Times New Roman"/>
          <w:sz w:val="34"/>
          <w:szCs w:val="34"/>
        </w:rPr>
        <w:t xml:space="preserve">: </w:t>
      </w:r>
    </w:p>
    <w:p w14:paraId="18B00AC1" w14:textId="77777777" w:rsidR="002F1E92" w:rsidRDefault="002F1E92" w:rsidP="002F1E92">
      <w:pPr>
        <w:autoSpaceDE w:val="0"/>
        <w:autoSpaceDN w:val="0"/>
        <w:adjustRightInd w:val="0"/>
        <w:jc w:val="center"/>
        <w:rPr>
          <w:rFonts w:cs="Times New Roman"/>
          <w:sz w:val="34"/>
          <w:szCs w:val="34"/>
        </w:rPr>
      </w:pPr>
      <w:r>
        <w:rPr>
          <w:rFonts w:cs="Times New Roman"/>
          <w:sz w:val="34"/>
          <w:szCs w:val="34"/>
        </w:rPr>
        <w:t>New way for people get friends through social net work application and food</w:t>
      </w:r>
    </w:p>
    <w:p w14:paraId="518CD939" w14:textId="77777777" w:rsidR="0015251D" w:rsidRDefault="0015251D" w:rsidP="0015251D">
      <w:pPr>
        <w:spacing w:line="259" w:lineRule="auto"/>
        <w:ind w:left="1310"/>
        <w:jc w:val="center"/>
      </w:pPr>
      <w:r>
        <w:rPr>
          <w:sz w:val="34"/>
        </w:rPr>
        <w:t xml:space="preserve"> </w:t>
      </w:r>
    </w:p>
    <w:p w14:paraId="23763EA5" w14:textId="77777777" w:rsidR="0015251D" w:rsidRDefault="0015251D" w:rsidP="0015251D">
      <w:pPr>
        <w:spacing w:line="259" w:lineRule="auto"/>
        <w:ind w:left="1310"/>
        <w:jc w:val="center"/>
      </w:pPr>
      <w:r>
        <w:rPr>
          <w:sz w:val="34"/>
        </w:rPr>
        <w:t xml:space="preserve"> </w:t>
      </w:r>
    </w:p>
    <w:p w14:paraId="0A4DF8BE" w14:textId="77777777" w:rsidR="0015251D" w:rsidRDefault="0015251D" w:rsidP="0015251D">
      <w:pPr>
        <w:spacing w:line="259" w:lineRule="auto"/>
        <w:ind w:left="1310"/>
        <w:jc w:val="center"/>
      </w:pPr>
      <w:r>
        <w:rPr>
          <w:sz w:val="34"/>
        </w:rPr>
        <w:t xml:space="preserve"> </w:t>
      </w:r>
    </w:p>
    <w:p w14:paraId="6C4C385C" w14:textId="7AD939EB" w:rsidR="0015251D" w:rsidRDefault="0015251D" w:rsidP="0015251D">
      <w:pPr>
        <w:spacing w:line="259" w:lineRule="auto"/>
        <w:jc w:val="center"/>
      </w:pPr>
      <w:r>
        <w:rPr>
          <w:b/>
          <w:sz w:val="34"/>
        </w:rPr>
        <w:t>THESIS</w:t>
      </w:r>
    </w:p>
    <w:p w14:paraId="431B091F" w14:textId="77777777" w:rsidR="0015251D" w:rsidRDefault="0015251D" w:rsidP="0015251D">
      <w:pPr>
        <w:spacing w:line="259" w:lineRule="auto"/>
        <w:ind w:left="1310"/>
        <w:jc w:val="center"/>
      </w:pPr>
      <w:r>
        <w:rPr>
          <w:sz w:val="34"/>
        </w:rPr>
        <w:t xml:space="preserve"> </w:t>
      </w:r>
    </w:p>
    <w:p w14:paraId="7F39D315" w14:textId="77777777" w:rsidR="0015251D" w:rsidRDefault="0015251D" w:rsidP="0015251D">
      <w:pPr>
        <w:spacing w:line="259" w:lineRule="auto"/>
        <w:ind w:left="1310"/>
        <w:jc w:val="center"/>
      </w:pPr>
      <w:r>
        <w:rPr>
          <w:sz w:val="34"/>
        </w:rPr>
        <w:t xml:space="preserve"> </w:t>
      </w:r>
    </w:p>
    <w:p w14:paraId="6863D140" w14:textId="437FDE7D" w:rsidR="0015251D" w:rsidRDefault="0015251D" w:rsidP="0015251D">
      <w:pPr>
        <w:spacing w:line="259" w:lineRule="auto"/>
        <w:jc w:val="center"/>
      </w:pPr>
      <w:r>
        <w:rPr>
          <w:b/>
          <w:sz w:val="34"/>
        </w:rPr>
        <w:t>Submitted in Partial Fulfillment of</w:t>
      </w:r>
    </w:p>
    <w:p w14:paraId="585F7192" w14:textId="77777777" w:rsidR="0015251D" w:rsidRDefault="0015251D" w:rsidP="0015251D">
      <w:pPr>
        <w:spacing w:line="259" w:lineRule="auto"/>
        <w:ind w:left="1310"/>
        <w:jc w:val="center"/>
      </w:pPr>
      <w:r>
        <w:rPr>
          <w:b/>
          <w:sz w:val="34"/>
        </w:rPr>
        <w:t xml:space="preserve"> </w:t>
      </w:r>
    </w:p>
    <w:p w14:paraId="6094C867" w14:textId="77777777" w:rsidR="0015251D" w:rsidRDefault="0015251D" w:rsidP="0015251D">
      <w:pPr>
        <w:spacing w:after="12" w:line="250" w:lineRule="auto"/>
        <w:jc w:val="center"/>
      </w:pPr>
      <w:r>
        <w:rPr>
          <w:b/>
          <w:sz w:val="34"/>
        </w:rPr>
        <w:t xml:space="preserve">the Requirements for </w:t>
      </w:r>
    </w:p>
    <w:p w14:paraId="46D8F381" w14:textId="77777777" w:rsidR="0015251D" w:rsidRDefault="0015251D" w:rsidP="0015251D">
      <w:pPr>
        <w:spacing w:line="259" w:lineRule="auto"/>
        <w:ind w:left="1310"/>
        <w:jc w:val="center"/>
      </w:pPr>
      <w:r>
        <w:rPr>
          <w:b/>
          <w:sz w:val="34"/>
        </w:rPr>
        <w:t xml:space="preserve"> </w:t>
      </w:r>
    </w:p>
    <w:p w14:paraId="0C027EC6" w14:textId="77777777" w:rsidR="0015251D" w:rsidRDefault="0015251D" w:rsidP="0015251D">
      <w:pPr>
        <w:spacing w:after="12" w:line="250" w:lineRule="auto"/>
        <w:jc w:val="center"/>
      </w:pPr>
      <w:r>
        <w:rPr>
          <w:b/>
          <w:sz w:val="34"/>
        </w:rPr>
        <w:t xml:space="preserve">the Degree of </w:t>
      </w:r>
    </w:p>
    <w:p w14:paraId="56C61C6A" w14:textId="77777777" w:rsidR="0015251D" w:rsidRDefault="0015251D" w:rsidP="0015251D">
      <w:pPr>
        <w:spacing w:line="259" w:lineRule="auto"/>
        <w:ind w:left="1310"/>
        <w:jc w:val="center"/>
      </w:pPr>
      <w:r>
        <w:rPr>
          <w:b/>
          <w:sz w:val="34"/>
        </w:rPr>
        <w:t xml:space="preserve"> </w:t>
      </w:r>
    </w:p>
    <w:p w14:paraId="093CE7FA" w14:textId="77777777" w:rsidR="0015251D" w:rsidRDefault="0015251D" w:rsidP="0015251D">
      <w:pPr>
        <w:spacing w:line="259" w:lineRule="auto"/>
        <w:ind w:left="1310"/>
        <w:jc w:val="center"/>
      </w:pPr>
      <w:r>
        <w:rPr>
          <w:b/>
          <w:sz w:val="34"/>
        </w:rPr>
        <w:t xml:space="preserve"> </w:t>
      </w:r>
    </w:p>
    <w:p w14:paraId="529D788A" w14:textId="77777777" w:rsidR="002F1E92" w:rsidRDefault="002F1E92" w:rsidP="002F1E92">
      <w:pPr>
        <w:autoSpaceDE w:val="0"/>
        <w:autoSpaceDN w:val="0"/>
        <w:adjustRightInd w:val="0"/>
        <w:jc w:val="center"/>
        <w:rPr>
          <w:rFonts w:cs="Times New Roman"/>
          <w:sz w:val="34"/>
          <w:szCs w:val="34"/>
        </w:rPr>
      </w:pPr>
      <w:r>
        <w:rPr>
          <w:rFonts w:cs="Times New Roman"/>
          <w:sz w:val="34"/>
          <w:szCs w:val="34"/>
        </w:rPr>
        <w:t>MASTER OF SCIENCE (Integrated Digital Media)</w:t>
      </w:r>
    </w:p>
    <w:p w14:paraId="7E2624C4" w14:textId="77777777" w:rsidR="002F1E92" w:rsidRDefault="002F1E92" w:rsidP="002F1E92">
      <w:pPr>
        <w:autoSpaceDE w:val="0"/>
        <w:autoSpaceDN w:val="0"/>
        <w:adjustRightInd w:val="0"/>
        <w:jc w:val="center"/>
        <w:rPr>
          <w:rFonts w:cs="Times New Roman"/>
          <w:sz w:val="34"/>
          <w:szCs w:val="34"/>
        </w:rPr>
      </w:pPr>
      <w:r>
        <w:rPr>
          <w:rFonts w:cs="Times New Roman"/>
          <w:sz w:val="34"/>
          <w:szCs w:val="34"/>
        </w:rPr>
        <w:t>at the</w:t>
      </w:r>
    </w:p>
    <w:p w14:paraId="185D5CDB" w14:textId="77777777" w:rsidR="002F1E92" w:rsidRDefault="002F1E92" w:rsidP="002F1E92">
      <w:pPr>
        <w:autoSpaceDE w:val="0"/>
        <w:autoSpaceDN w:val="0"/>
        <w:adjustRightInd w:val="0"/>
        <w:jc w:val="center"/>
        <w:rPr>
          <w:rFonts w:cs="Times New Roman"/>
          <w:sz w:val="34"/>
          <w:szCs w:val="34"/>
          <w:lang w:eastAsia="zh-CN"/>
        </w:rPr>
      </w:pPr>
      <w:r>
        <w:rPr>
          <w:rFonts w:cs="Times New Roman"/>
          <w:sz w:val="34"/>
          <w:szCs w:val="34"/>
        </w:rPr>
        <w:t>NEW YORK UNIVERSITY</w:t>
      </w:r>
    </w:p>
    <w:p w14:paraId="0A128819" w14:textId="77777777" w:rsidR="002F1E92" w:rsidRDefault="002F1E92" w:rsidP="002F1E92">
      <w:pPr>
        <w:autoSpaceDE w:val="0"/>
        <w:autoSpaceDN w:val="0"/>
        <w:adjustRightInd w:val="0"/>
        <w:jc w:val="center"/>
        <w:rPr>
          <w:rFonts w:cs="Times New Roman"/>
          <w:sz w:val="34"/>
          <w:szCs w:val="34"/>
          <w:lang w:eastAsia="zh-CN"/>
        </w:rPr>
      </w:pPr>
    </w:p>
    <w:p w14:paraId="50BFF588" w14:textId="77777777" w:rsidR="002F1E92" w:rsidRDefault="002F1E92" w:rsidP="002F1E92">
      <w:pPr>
        <w:autoSpaceDE w:val="0"/>
        <w:autoSpaceDN w:val="0"/>
        <w:adjustRightInd w:val="0"/>
        <w:jc w:val="center"/>
        <w:rPr>
          <w:rFonts w:cs="Times New Roman"/>
          <w:sz w:val="34"/>
          <w:szCs w:val="34"/>
          <w:lang w:eastAsia="zh-CN"/>
        </w:rPr>
      </w:pPr>
      <w:r>
        <w:rPr>
          <w:rFonts w:cs="Times New Roman"/>
          <w:sz w:val="34"/>
          <w:szCs w:val="34"/>
        </w:rPr>
        <w:t>TANDON SCHOOL OF ENGINEERING</w:t>
      </w:r>
    </w:p>
    <w:p w14:paraId="70B46957" w14:textId="77777777" w:rsidR="002F1E92" w:rsidRDefault="002F1E92" w:rsidP="002F1E92">
      <w:pPr>
        <w:autoSpaceDE w:val="0"/>
        <w:autoSpaceDN w:val="0"/>
        <w:adjustRightInd w:val="0"/>
        <w:jc w:val="center"/>
        <w:rPr>
          <w:rFonts w:cs="Times New Roman"/>
          <w:sz w:val="34"/>
          <w:szCs w:val="34"/>
          <w:lang w:eastAsia="zh-CN"/>
        </w:rPr>
      </w:pPr>
    </w:p>
    <w:p w14:paraId="03FBDF5B" w14:textId="543A3327" w:rsidR="002F1E92" w:rsidRDefault="002F1E92" w:rsidP="002F1E92">
      <w:pPr>
        <w:autoSpaceDE w:val="0"/>
        <w:autoSpaceDN w:val="0"/>
        <w:adjustRightInd w:val="0"/>
        <w:jc w:val="center"/>
        <w:rPr>
          <w:rFonts w:cs="Times New Roman"/>
          <w:sz w:val="34"/>
          <w:szCs w:val="34"/>
          <w:lang w:eastAsia="zh-CN"/>
        </w:rPr>
      </w:pPr>
      <w:r>
        <w:rPr>
          <w:rFonts w:cs="Times New Roman"/>
          <w:sz w:val="34"/>
          <w:szCs w:val="34"/>
        </w:rPr>
        <w:t>By</w:t>
      </w:r>
    </w:p>
    <w:p w14:paraId="4CB44361" w14:textId="77777777" w:rsidR="002F1E92" w:rsidRDefault="002F1E92" w:rsidP="002F1E92">
      <w:pPr>
        <w:autoSpaceDE w:val="0"/>
        <w:autoSpaceDN w:val="0"/>
        <w:adjustRightInd w:val="0"/>
        <w:jc w:val="center"/>
        <w:rPr>
          <w:rFonts w:cs="Times New Roman"/>
          <w:sz w:val="34"/>
          <w:szCs w:val="34"/>
        </w:rPr>
      </w:pPr>
    </w:p>
    <w:p w14:paraId="3A89C504" w14:textId="77777777" w:rsidR="002F1E92" w:rsidRPr="00E80A83" w:rsidRDefault="002F1E92" w:rsidP="002F1E92">
      <w:pPr>
        <w:autoSpaceDE w:val="0"/>
        <w:autoSpaceDN w:val="0"/>
        <w:adjustRightInd w:val="0"/>
        <w:jc w:val="center"/>
        <w:rPr>
          <w:rFonts w:cs="Times New Roman"/>
          <w:sz w:val="40"/>
          <w:szCs w:val="40"/>
        </w:rPr>
      </w:pPr>
      <w:r w:rsidRPr="00E80A83">
        <w:rPr>
          <w:rFonts w:cs="Times New Roman"/>
          <w:sz w:val="40"/>
          <w:szCs w:val="40"/>
        </w:rPr>
        <w:t>Tianyu Ren</w:t>
      </w:r>
    </w:p>
    <w:p w14:paraId="5258100E" w14:textId="77777777" w:rsidR="002F1E92" w:rsidRDefault="002F1E92" w:rsidP="002F1E92">
      <w:pPr>
        <w:autoSpaceDE w:val="0"/>
        <w:autoSpaceDN w:val="0"/>
        <w:adjustRightInd w:val="0"/>
        <w:jc w:val="center"/>
        <w:rPr>
          <w:rFonts w:cs="Times New Roman"/>
          <w:sz w:val="34"/>
          <w:szCs w:val="34"/>
        </w:rPr>
      </w:pPr>
    </w:p>
    <w:p w14:paraId="176CCE9E" w14:textId="77777777" w:rsidR="002F1E92" w:rsidRDefault="002F1E92" w:rsidP="002F1E92">
      <w:pPr>
        <w:jc w:val="center"/>
        <w:rPr>
          <w:rFonts w:cs="Times New Roman"/>
          <w:sz w:val="34"/>
          <w:szCs w:val="34"/>
        </w:rPr>
      </w:pPr>
      <w:r>
        <w:rPr>
          <w:rFonts w:cs="Times New Roman"/>
          <w:sz w:val="34"/>
          <w:szCs w:val="34"/>
        </w:rPr>
        <w:t>Spring 2016</w:t>
      </w:r>
    </w:p>
    <w:p w14:paraId="3D7C253A" w14:textId="77777777" w:rsidR="0015251D" w:rsidRDefault="0015251D" w:rsidP="0015251D">
      <w:pPr>
        <w:spacing w:after="868" w:line="259" w:lineRule="auto"/>
        <w:ind w:left="1286"/>
        <w:jc w:val="center"/>
      </w:pPr>
      <w:r>
        <w:rPr>
          <w:b/>
        </w:rPr>
        <w:t xml:space="preserve"> </w:t>
      </w:r>
    </w:p>
    <w:p w14:paraId="4C7986AC" w14:textId="00E8BC71" w:rsidR="002A621C" w:rsidRPr="00D410BF" w:rsidRDefault="0015251D" w:rsidP="00D410BF">
      <w:pPr>
        <w:pStyle w:val="2"/>
        <w:spacing w:after="33"/>
        <w:ind w:left="10" w:right="183"/>
        <w:jc w:val="right"/>
        <w:sectPr w:rsidR="002A621C" w:rsidRPr="00D410BF" w:rsidSect="00B849B2">
          <w:headerReference w:type="even" r:id="rId8"/>
          <w:headerReference w:type="default" r:id="rId9"/>
          <w:pgSz w:w="12240" w:h="15840"/>
          <w:pgMar w:top="1440" w:right="1440" w:bottom="1440" w:left="2160" w:header="720" w:footer="720" w:gutter="0"/>
          <w:cols w:space="720"/>
          <w:titlePg/>
          <w:docGrid w:linePitch="360"/>
        </w:sectPr>
      </w:pPr>
      <w:r>
        <w:rPr>
          <w:u w:color="000000"/>
        </w:rPr>
        <w:t xml:space="preserve"> </w:t>
      </w:r>
    </w:p>
    <w:p w14:paraId="34993BD2" w14:textId="63735B71" w:rsidR="002F1E92" w:rsidRDefault="002F1E92" w:rsidP="002F1E92">
      <w:pPr>
        <w:autoSpaceDE w:val="0"/>
        <w:autoSpaceDN w:val="0"/>
        <w:adjustRightInd w:val="0"/>
        <w:jc w:val="center"/>
        <w:rPr>
          <w:rFonts w:cs="Times New Roman"/>
          <w:sz w:val="34"/>
          <w:szCs w:val="34"/>
        </w:rPr>
      </w:pPr>
      <w:r>
        <w:rPr>
          <w:rFonts w:cs="Times New Roman"/>
          <w:i/>
          <w:sz w:val="34"/>
          <w:szCs w:val="34"/>
        </w:rPr>
        <w:lastRenderedPageBreak/>
        <w:t>“</w:t>
      </w:r>
      <w:r w:rsidR="00CF456F">
        <w:rPr>
          <w:rFonts w:cs="Times New Roman"/>
          <w:sz w:val="34"/>
          <w:szCs w:val="34"/>
        </w:rPr>
        <w:t>Food for F</w:t>
      </w:r>
      <w:r w:rsidRPr="00E80A83">
        <w:rPr>
          <w:rFonts w:cs="Times New Roman"/>
          <w:sz w:val="34"/>
          <w:szCs w:val="34"/>
        </w:rPr>
        <w:t>riends</w:t>
      </w:r>
      <w:r>
        <w:rPr>
          <w:rFonts w:cs="Times New Roman"/>
          <w:i/>
          <w:sz w:val="34"/>
          <w:szCs w:val="34"/>
        </w:rPr>
        <w:t>”</w:t>
      </w:r>
      <w:r>
        <w:rPr>
          <w:rFonts w:cs="Times New Roman"/>
          <w:sz w:val="34"/>
          <w:szCs w:val="34"/>
        </w:rPr>
        <w:t xml:space="preserve">: </w:t>
      </w:r>
    </w:p>
    <w:p w14:paraId="7598B97C" w14:textId="77777777" w:rsidR="002F1E92" w:rsidRDefault="002F1E92" w:rsidP="002F1E92">
      <w:pPr>
        <w:autoSpaceDE w:val="0"/>
        <w:autoSpaceDN w:val="0"/>
        <w:adjustRightInd w:val="0"/>
        <w:jc w:val="center"/>
        <w:rPr>
          <w:rFonts w:cs="Times New Roman"/>
          <w:sz w:val="34"/>
          <w:szCs w:val="34"/>
        </w:rPr>
      </w:pPr>
      <w:r>
        <w:rPr>
          <w:rFonts w:cs="Times New Roman"/>
          <w:sz w:val="34"/>
          <w:szCs w:val="34"/>
        </w:rPr>
        <w:t>New way for people get friends through social net work application and food</w:t>
      </w:r>
    </w:p>
    <w:p w14:paraId="3C533B40" w14:textId="77777777" w:rsidR="00D410BF" w:rsidRDefault="00D410BF" w:rsidP="00D410BF">
      <w:pPr>
        <w:spacing w:line="259" w:lineRule="auto"/>
        <w:ind w:left="1286"/>
        <w:jc w:val="center"/>
      </w:pPr>
      <w:r>
        <w:t xml:space="preserve"> </w:t>
      </w:r>
    </w:p>
    <w:p w14:paraId="6014D346" w14:textId="621DD37C" w:rsidR="00D410BF" w:rsidRDefault="00B6533A" w:rsidP="00D410BF">
      <w:pPr>
        <w:spacing w:line="259" w:lineRule="auto"/>
        <w:ind w:right="2"/>
        <w:jc w:val="center"/>
      </w:pPr>
      <w:r>
        <w:rPr>
          <w:b/>
          <w:sz w:val="28"/>
        </w:rPr>
        <w:t>THESIS</w:t>
      </w:r>
      <w:r w:rsidR="00D410BF">
        <w:rPr>
          <w:b/>
          <w:sz w:val="28"/>
        </w:rPr>
        <w:t xml:space="preserve"> </w:t>
      </w:r>
    </w:p>
    <w:p w14:paraId="19FA1A25" w14:textId="77777777" w:rsidR="00D410BF" w:rsidRDefault="00D410BF" w:rsidP="00D410BF">
      <w:pPr>
        <w:spacing w:line="259" w:lineRule="auto"/>
        <w:ind w:left="1286"/>
        <w:jc w:val="center"/>
      </w:pPr>
      <w:r>
        <w:t xml:space="preserve"> </w:t>
      </w:r>
    </w:p>
    <w:p w14:paraId="2AC9BEA1" w14:textId="77777777" w:rsidR="00D410BF" w:rsidRDefault="00D410BF" w:rsidP="00D410BF">
      <w:pPr>
        <w:spacing w:line="259" w:lineRule="auto"/>
        <w:ind w:left="1286"/>
        <w:jc w:val="center"/>
      </w:pPr>
      <w:r>
        <w:t xml:space="preserve"> </w:t>
      </w:r>
    </w:p>
    <w:p w14:paraId="18A30161" w14:textId="77777777" w:rsidR="00D410BF" w:rsidRDefault="00D410BF" w:rsidP="00D410BF">
      <w:pPr>
        <w:spacing w:line="259" w:lineRule="auto"/>
        <w:jc w:val="center"/>
      </w:pPr>
      <w:r>
        <w:rPr>
          <w:b/>
        </w:rPr>
        <w:t xml:space="preserve">Submitted in Partial Fulfillment of </w:t>
      </w:r>
    </w:p>
    <w:p w14:paraId="4078A661" w14:textId="77777777" w:rsidR="00D410BF" w:rsidRDefault="00D410BF" w:rsidP="00D410BF">
      <w:pPr>
        <w:spacing w:line="259" w:lineRule="auto"/>
        <w:ind w:left="1286"/>
        <w:jc w:val="center"/>
      </w:pPr>
      <w:r>
        <w:rPr>
          <w:b/>
        </w:rPr>
        <w:t xml:space="preserve"> </w:t>
      </w:r>
    </w:p>
    <w:p w14:paraId="6F939D4B" w14:textId="77777777" w:rsidR="00D410BF" w:rsidRDefault="00D410BF" w:rsidP="00D410BF">
      <w:pPr>
        <w:spacing w:line="259" w:lineRule="auto"/>
        <w:jc w:val="center"/>
      </w:pPr>
      <w:r>
        <w:rPr>
          <w:b/>
        </w:rPr>
        <w:t xml:space="preserve">the Requirements for </w:t>
      </w:r>
    </w:p>
    <w:p w14:paraId="0D064015" w14:textId="77777777" w:rsidR="00D410BF" w:rsidRDefault="00D410BF" w:rsidP="00D410BF">
      <w:pPr>
        <w:spacing w:line="259" w:lineRule="auto"/>
        <w:ind w:left="1286"/>
        <w:jc w:val="center"/>
      </w:pPr>
      <w:r>
        <w:rPr>
          <w:b/>
        </w:rPr>
        <w:t xml:space="preserve"> </w:t>
      </w:r>
    </w:p>
    <w:p w14:paraId="43D52698" w14:textId="77777777" w:rsidR="00D410BF" w:rsidRDefault="00D410BF" w:rsidP="00066023">
      <w:pPr>
        <w:spacing w:line="259" w:lineRule="auto"/>
        <w:jc w:val="center"/>
      </w:pPr>
      <w:r>
        <w:rPr>
          <w:b/>
        </w:rPr>
        <w:t xml:space="preserve">the Degree of </w:t>
      </w:r>
    </w:p>
    <w:p w14:paraId="63365B33" w14:textId="77777777" w:rsidR="00D410BF" w:rsidRDefault="00D410BF" w:rsidP="00D410BF">
      <w:pPr>
        <w:spacing w:line="259" w:lineRule="auto"/>
        <w:ind w:left="1286"/>
        <w:jc w:val="center"/>
      </w:pPr>
      <w:r>
        <w:rPr>
          <w:b/>
        </w:rPr>
        <w:t xml:space="preserve"> </w:t>
      </w:r>
    </w:p>
    <w:p w14:paraId="3755A665" w14:textId="77777777" w:rsidR="00D410BF" w:rsidRDefault="00D410BF" w:rsidP="00D410BF">
      <w:pPr>
        <w:spacing w:line="259" w:lineRule="auto"/>
        <w:ind w:left="1286"/>
        <w:jc w:val="center"/>
      </w:pPr>
      <w:r>
        <w:rPr>
          <w:b/>
        </w:rPr>
        <w:t xml:space="preserve"> </w:t>
      </w:r>
    </w:p>
    <w:p w14:paraId="7CEBC5B4" w14:textId="77777777" w:rsidR="002F1E92" w:rsidRPr="006C2BEC" w:rsidRDefault="002F1E92" w:rsidP="002F1E92">
      <w:pPr>
        <w:autoSpaceDE w:val="0"/>
        <w:autoSpaceDN w:val="0"/>
        <w:adjustRightInd w:val="0"/>
        <w:jc w:val="center"/>
        <w:rPr>
          <w:rFonts w:cs="Times New Roman"/>
          <w:sz w:val="28"/>
          <w:szCs w:val="28"/>
        </w:rPr>
      </w:pPr>
      <w:r w:rsidRPr="006C2BEC">
        <w:rPr>
          <w:rFonts w:cs="Times New Roman"/>
          <w:sz w:val="28"/>
          <w:szCs w:val="28"/>
        </w:rPr>
        <w:t>MASTER OF SCIENCE (Integrated Digital Media)</w:t>
      </w:r>
    </w:p>
    <w:p w14:paraId="7C0C8173" w14:textId="77777777" w:rsidR="002F1E92" w:rsidRDefault="002F1E92" w:rsidP="002F1E92">
      <w:pPr>
        <w:autoSpaceDE w:val="0"/>
        <w:autoSpaceDN w:val="0"/>
        <w:adjustRightInd w:val="0"/>
        <w:jc w:val="center"/>
        <w:rPr>
          <w:rFonts w:cs="Times New Roman"/>
          <w:sz w:val="28"/>
          <w:szCs w:val="28"/>
          <w:lang w:eastAsia="zh-CN"/>
        </w:rPr>
      </w:pPr>
      <w:r w:rsidRPr="006C2BEC">
        <w:rPr>
          <w:rFonts w:cs="Times New Roman"/>
          <w:sz w:val="28"/>
          <w:szCs w:val="28"/>
        </w:rPr>
        <w:t>at the</w:t>
      </w:r>
    </w:p>
    <w:p w14:paraId="41C39885" w14:textId="77777777" w:rsidR="002F1E92" w:rsidRPr="006C2BEC" w:rsidRDefault="002F1E92" w:rsidP="002F1E92">
      <w:pPr>
        <w:autoSpaceDE w:val="0"/>
        <w:autoSpaceDN w:val="0"/>
        <w:adjustRightInd w:val="0"/>
        <w:jc w:val="center"/>
        <w:rPr>
          <w:rFonts w:cs="Times New Roman"/>
          <w:sz w:val="28"/>
          <w:szCs w:val="28"/>
          <w:lang w:eastAsia="zh-CN"/>
        </w:rPr>
      </w:pPr>
    </w:p>
    <w:p w14:paraId="06CF0ABF" w14:textId="77777777" w:rsidR="002F1E92" w:rsidRDefault="002F1E92" w:rsidP="002F1E92">
      <w:pPr>
        <w:autoSpaceDE w:val="0"/>
        <w:autoSpaceDN w:val="0"/>
        <w:adjustRightInd w:val="0"/>
        <w:jc w:val="center"/>
        <w:rPr>
          <w:rFonts w:cs="Times New Roman"/>
          <w:sz w:val="28"/>
          <w:szCs w:val="28"/>
          <w:lang w:eastAsia="zh-CN"/>
        </w:rPr>
      </w:pPr>
      <w:r w:rsidRPr="006C2BEC">
        <w:rPr>
          <w:rFonts w:cs="Times New Roman"/>
          <w:sz w:val="28"/>
          <w:szCs w:val="28"/>
        </w:rPr>
        <w:t>NEW YORK UNIVERSITY</w:t>
      </w:r>
    </w:p>
    <w:p w14:paraId="07BF0E52" w14:textId="77777777" w:rsidR="002F1E92" w:rsidRPr="006C2BEC" w:rsidRDefault="002F1E92" w:rsidP="002F1E92">
      <w:pPr>
        <w:autoSpaceDE w:val="0"/>
        <w:autoSpaceDN w:val="0"/>
        <w:adjustRightInd w:val="0"/>
        <w:jc w:val="center"/>
        <w:rPr>
          <w:rFonts w:cs="Times New Roman"/>
          <w:sz w:val="28"/>
          <w:szCs w:val="28"/>
          <w:lang w:eastAsia="zh-CN"/>
        </w:rPr>
      </w:pPr>
    </w:p>
    <w:p w14:paraId="4FDBFF80" w14:textId="77777777" w:rsidR="002F1E92" w:rsidRDefault="002F1E92" w:rsidP="002F1E92">
      <w:pPr>
        <w:autoSpaceDE w:val="0"/>
        <w:autoSpaceDN w:val="0"/>
        <w:adjustRightInd w:val="0"/>
        <w:jc w:val="center"/>
        <w:rPr>
          <w:rFonts w:cs="Times New Roman"/>
          <w:sz w:val="28"/>
          <w:szCs w:val="28"/>
          <w:lang w:eastAsia="zh-CN"/>
        </w:rPr>
      </w:pPr>
      <w:r w:rsidRPr="006C2BEC">
        <w:rPr>
          <w:rFonts w:cs="Times New Roman"/>
          <w:sz w:val="28"/>
          <w:szCs w:val="28"/>
        </w:rPr>
        <w:t>TANDON SCHOOL OF ENGINEERING</w:t>
      </w:r>
    </w:p>
    <w:p w14:paraId="479517C3" w14:textId="77777777" w:rsidR="002F1E92" w:rsidRPr="006C2BEC" w:rsidRDefault="002F1E92" w:rsidP="002F1E92">
      <w:pPr>
        <w:autoSpaceDE w:val="0"/>
        <w:autoSpaceDN w:val="0"/>
        <w:adjustRightInd w:val="0"/>
        <w:jc w:val="center"/>
        <w:rPr>
          <w:rFonts w:cs="Times New Roman"/>
          <w:sz w:val="28"/>
          <w:szCs w:val="28"/>
          <w:lang w:eastAsia="zh-CN"/>
        </w:rPr>
      </w:pPr>
    </w:p>
    <w:p w14:paraId="45E5C198" w14:textId="77777777" w:rsidR="002F1E92" w:rsidRDefault="002F1E92" w:rsidP="002F1E92">
      <w:pPr>
        <w:autoSpaceDE w:val="0"/>
        <w:autoSpaceDN w:val="0"/>
        <w:adjustRightInd w:val="0"/>
        <w:jc w:val="center"/>
        <w:rPr>
          <w:rFonts w:cs="Times New Roman"/>
          <w:sz w:val="28"/>
          <w:szCs w:val="28"/>
          <w:lang w:eastAsia="zh-CN"/>
        </w:rPr>
      </w:pPr>
      <w:r w:rsidRPr="006C2BEC">
        <w:rPr>
          <w:rFonts w:cs="Times New Roman"/>
          <w:sz w:val="28"/>
          <w:szCs w:val="28"/>
        </w:rPr>
        <w:t>By</w:t>
      </w:r>
    </w:p>
    <w:p w14:paraId="3DBD619E" w14:textId="77777777" w:rsidR="002F1E92" w:rsidRPr="006C2BEC" w:rsidRDefault="002F1E92" w:rsidP="002F1E92">
      <w:pPr>
        <w:autoSpaceDE w:val="0"/>
        <w:autoSpaceDN w:val="0"/>
        <w:adjustRightInd w:val="0"/>
        <w:jc w:val="center"/>
        <w:rPr>
          <w:rFonts w:cs="Times New Roman"/>
          <w:sz w:val="28"/>
          <w:szCs w:val="28"/>
          <w:lang w:eastAsia="zh-CN"/>
        </w:rPr>
      </w:pPr>
    </w:p>
    <w:p w14:paraId="1A40B3DF" w14:textId="77777777" w:rsidR="002F1E92" w:rsidRDefault="002F1E92" w:rsidP="002F1E92">
      <w:pPr>
        <w:autoSpaceDE w:val="0"/>
        <w:autoSpaceDN w:val="0"/>
        <w:adjustRightInd w:val="0"/>
        <w:jc w:val="center"/>
        <w:rPr>
          <w:rFonts w:cs="Times New Roman"/>
          <w:sz w:val="28"/>
          <w:szCs w:val="28"/>
          <w:lang w:eastAsia="zh-CN"/>
        </w:rPr>
      </w:pPr>
      <w:r w:rsidRPr="006C2BEC">
        <w:rPr>
          <w:rFonts w:cs="Times New Roman"/>
          <w:sz w:val="28"/>
          <w:szCs w:val="28"/>
        </w:rPr>
        <w:t>Tianyu Ren</w:t>
      </w:r>
    </w:p>
    <w:p w14:paraId="2556B2B5" w14:textId="77777777" w:rsidR="002F1E92" w:rsidRPr="006C2BEC" w:rsidRDefault="002F1E92" w:rsidP="002F1E92">
      <w:pPr>
        <w:autoSpaceDE w:val="0"/>
        <w:autoSpaceDN w:val="0"/>
        <w:adjustRightInd w:val="0"/>
        <w:jc w:val="center"/>
        <w:rPr>
          <w:rFonts w:cs="Times New Roman"/>
          <w:sz w:val="28"/>
          <w:szCs w:val="28"/>
          <w:lang w:eastAsia="zh-CN"/>
        </w:rPr>
      </w:pPr>
    </w:p>
    <w:p w14:paraId="3F4128B6" w14:textId="77777777" w:rsidR="002F1E92" w:rsidRPr="006C2BEC" w:rsidRDefault="002F1E92" w:rsidP="002F1E92">
      <w:pPr>
        <w:jc w:val="center"/>
        <w:rPr>
          <w:rFonts w:cs="Times New Roman"/>
          <w:sz w:val="28"/>
          <w:szCs w:val="28"/>
        </w:rPr>
      </w:pPr>
      <w:r w:rsidRPr="006C2BEC">
        <w:rPr>
          <w:rFonts w:cs="Times New Roman"/>
          <w:sz w:val="28"/>
          <w:szCs w:val="28"/>
        </w:rPr>
        <w:t>Spring 2016</w:t>
      </w:r>
    </w:p>
    <w:p w14:paraId="2D376323" w14:textId="77777777" w:rsidR="00D410BF" w:rsidRDefault="00D410BF" w:rsidP="00D410BF">
      <w:pPr>
        <w:spacing w:line="259" w:lineRule="auto"/>
        <w:ind w:left="1286"/>
        <w:jc w:val="center"/>
      </w:pPr>
      <w:r>
        <w:rPr>
          <w:b/>
        </w:rPr>
        <w:t xml:space="preserve"> </w:t>
      </w:r>
    </w:p>
    <w:p w14:paraId="40E304C4" w14:textId="77777777" w:rsidR="00D410BF" w:rsidRDefault="00D410BF" w:rsidP="00D410BF">
      <w:pPr>
        <w:spacing w:line="259" w:lineRule="auto"/>
        <w:ind w:left="1296"/>
      </w:pPr>
      <w:r>
        <w:rPr>
          <w:b/>
        </w:rPr>
        <w:t xml:space="preserve"> </w:t>
      </w:r>
      <w:r>
        <w:rPr>
          <w:b/>
        </w:rPr>
        <w:tab/>
        <w:t xml:space="preserve"> </w:t>
      </w:r>
    </w:p>
    <w:p w14:paraId="603A9EE1" w14:textId="77777777" w:rsidR="00D410BF" w:rsidRDefault="00D410BF" w:rsidP="00B6533A">
      <w:pPr>
        <w:spacing w:line="259" w:lineRule="auto"/>
        <w:ind w:left="2520"/>
        <w:jc w:val="center"/>
      </w:pPr>
      <w:r w:rsidRPr="00D10DBF">
        <w:rPr>
          <w:rStyle w:val="20"/>
          <w:rFonts w:ascii="Times New Roman" w:hAnsi="Times New Roman" w:cs="Times New Roman"/>
          <w:b w:val="0"/>
          <w:sz w:val="24"/>
          <w:szCs w:val="24"/>
        </w:rPr>
        <w:t>Approved</w:t>
      </w:r>
      <w:r>
        <w:t xml:space="preserve">: </w:t>
      </w:r>
    </w:p>
    <w:p w14:paraId="43EE091C" w14:textId="77777777" w:rsidR="00D410BF" w:rsidRDefault="00D410BF" w:rsidP="00D410BF">
      <w:pPr>
        <w:spacing w:after="12" w:line="259" w:lineRule="auto"/>
        <w:ind w:left="3139"/>
        <w:jc w:val="center"/>
      </w:pPr>
      <w:r>
        <w:t xml:space="preserve"> </w:t>
      </w:r>
    </w:p>
    <w:p w14:paraId="1DE05C2D" w14:textId="77777777" w:rsidR="00D410BF" w:rsidRDefault="00D410BF" w:rsidP="00D410BF">
      <w:pPr>
        <w:spacing w:line="259" w:lineRule="auto"/>
        <w:ind w:left="6437" w:right="-40"/>
      </w:pPr>
      <w:r>
        <w:rPr>
          <w:rFonts w:ascii="Calibri" w:eastAsia="Calibri" w:hAnsi="Calibri" w:cs="Calibri"/>
          <w:noProof/>
          <w:sz w:val="22"/>
          <w:lang w:eastAsia="zh-CN"/>
        </w:rPr>
        <mc:AlternateContent>
          <mc:Choice Requires="wpg">
            <w:drawing>
              <wp:anchor distT="0" distB="0" distL="114300" distR="114300" simplePos="0" relativeHeight="251669504" behindDoc="0" locked="0" layoutInCell="1" allowOverlap="1" wp14:anchorId="1748251F" wp14:editId="60A81C71">
                <wp:simplePos x="0" y="0"/>
                <wp:positionH relativeFrom="column">
                  <wp:posOffset>3200400</wp:posOffset>
                </wp:positionH>
                <wp:positionV relativeFrom="paragraph">
                  <wp:posOffset>172085</wp:posOffset>
                </wp:positionV>
                <wp:extent cx="2291715" cy="5715"/>
                <wp:effectExtent l="0" t="0" r="0" b="0"/>
                <wp:wrapTight wrapText="bothSides">
                  <wp:wrapPolygon edited="0">
                    <wp:start x="0" y="0"/>
                    <wp:lineTo x="0" y="21600"/>
                    <wp:lineTo x="21600" y="21600"/>
                    <wp:lineTo x="21600" y="0"/>
                  </wp:wrapPolygon>
                </wp:wrapTight>
                <wp:docPr id="9256" name="Group 9256"/>
                <wp:cNvGraphicFramePr/>
                <a:graphic xmlns:a="http://schemas.openxmlformats.org/drawingml/2006/main">
                  <a:graphicData uri="http://schemas.microsoft.com/office/word/2010/wordprocessingGroup">
                    <wpg:wgp>
                      <wpg:cNvGrpSpPr/>
                      <wpg:grpSpPr>
                        <a:xfrm>
                          <a:off x="0" y="0"/>
                          <a:ext cx="2291715" cy="5715"/>
                          <a:chOff x="0" y="0"/>
                          <a:chExt cx="2292096" cy="6097"/>
                        </a:xfrm>
                      </wpg:grpSpPr>
                      <wps:wsp>
                        <wps:cNvPr id="14169" name="Shape 14169"/>
                        <wps:cNvSpPr/>
                        <wps:spPr>
                          <a:xfrm>
                            <a:off x="0" y="0"/>
                            <a:ext cx="2292096" cy="9144"/>
                          </a:xfrm>
                          <a:custGeom>
                            <a:avLst/>
                            <a:gdLst/>
                            <a:ahLst/>
                            <a:cxnLst/>
                            <a:rect l="0" t="0" r="0" b="0"/>
                            <a:pathLst>
                              <a:path w="2292096" h="9144">
                                <a:moveTo>
                                  <a:pt x="0" y="0"/>
                                </a:moveTo>
                                <a:lnTo>
                                  <a:pt x="2292096" y="0"/>
                                </a:lnTo>
                                <a:lnTo>
                                  <a:pt x="2292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7051EF1B" id="Group 9256" o:spid="_x0000_s1026" style="position:absolute;margin-left:252pt;margin-top:13.55pt;width:180.45pt;height:.45pt;z-index:251669504" coordsize="229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">
                <v:shape id="Shape 14169" o:spid="_x0000_s1027" style="position:absolute;width:22920;height:91;visibility:visible;mso-wrap-style:square;v-text-anchor:top" coordsize="2292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" path="m,l2292096,r,9144l,9144,,e" fillcolor="black" stroked="f" strokeweight="0">
                  <v:stroke miterlimit="83231f" joinstyle="miter"/>
                  <v:path arrowok="t" textboxrect="0,0,2292096,9144"/>
                </v:shape>
                <w10:wrap type="tight"/>
              </v:group>
            </w:pict>
          </mc:Fallback>
        </mc:AlternateContent>
      </w:r>
    </w:p>
    <w:p w14:paraId="433CFE7E" w14:textId="06276141" w:rsidR="00D410BF" w:rsidRDefault="00D410BF" w:rsidP="00B6533A">
      <w:pPr>
        <w:spacing w:after="113" w:line="262" w:lineRule="auto"/>
        <w:ind w:left="5040"/>
        <w:jc w:val="center"/>
      </w:pPr>
      <w:r>
        <w:rPr>
          <w:sz w:val="20"/>
        </w:rPr>
        <w:t>Adviser Signature</w:t>
      </w:r>
    </w:p>
    <w:p w14:paraId="15FC00F1" w14:textId="77777777" w:rsidR="00D410BF" w:rsidRDefault="00D410BF" w:rsidP="00D410BF">
      <w:pPr>
        <w:spacing w:after="3" w:line="259" w:lineRule="auto"/>
        <w:ind w:left="6437" w:right="-40"/>
      </w:pPr>
      <w:r>
        <w:rPr>
          <w:rFonts w:ascii="Calibri" w:eastAsia="Calibri" w:hAnsi="Calibri" w:cs="Calibri"/>
          <w:noProof/>
          <w:sz w:val="22"/>
          <w:lang w:eastAsia="zh-CN"/>
        </w:rPr>
        <mc:AlternateContent>
          <mc:Choice Requires="wpg">
            <w:drawing>
              <wp:anchor distT="0" distB="0" distL="114300" distR="114300" simplePos="0" relativeHeight="251670528" behindDoc="0" locked="0" layoutInCell="1" allowOverlap="1" wp14:anchorId="2C57F3FE" wp14:editId="4C44E4AA">
                <wp:simplePos x="0" y="0"/>
                <wp:positionH relativeFrom="column">
                  <wp:posOffset>3200400</wp:posOffset>
                </wp:positionH>
                <wp:positionV relativeFrom="paragraph">
                  <wp:posOffset>173355</wp:posOffset>
                </wp:positionV>
                <wp:extent cx="2291715" cy="5715"/>
                <wp:effectExtent l="0" t="0" r="0" b="0"/>
                <wp:wrapTight wrapText="bothSides">
                  <wp:wrapPolygon edited="0">
                    <wp:start x="0" y="0"/>
                    <wp:lineTo x="0" y="21600"/>
                    <wp:lineTo x="21600" y="21600"/>
                    <wp:lineTo x="21600" y="0"/>
                  </wp:wrapPolygon>
                </wp:wrapTight>
                <wp:docPr id="9257" name="Group 9257"/>
                <wp:cNvGraphicFramePr/>
                <a:graphic xmlns:a="http://schemas.openxmlformats.org/drawingml/2006/main">
                  <a:graphicData uri="http://schemas.microsoft.com/office/word/2010/wordprocessingGroup">
                    <wpg:wgp>
                      <wpg:cNvGrpSpPr/>
                      <wpg:grpSpPr>
                        <a:xfrm>
                          <a:off x="0" y="0"/>
                          <a:ext cx="2291715" cy="5715"/>
                          <a:chOff x="0" y="0"/>
                          <a:chExt cx="2292096" cy="6096"/>
                        </a:xfrm>
                      </wpg:grpSpPr>
                      <wps:wsp>
                        <wps:cNvPr id="14170" name="Shape 14170"/>
                        <wps:cNvSpPr/>
                        <wps:spPr>
                          <a:xfrm>
                            <a:off x="0" y="0"/>
                            <a:ext cx="2292096" cy="9144"/>
                          </a:xfrm>
                          <a:custGeom>
                            <a:avLst/>
                            <a:gdLst/>
                            <a:ahLst/>
                            <a:cxnLst/>
                            <a:rect l="0" t="0" r="0" b="0"/>
                            <a:pathLst>
                              <a:path w="2292096" h="9144">
                                <a:moveTo>
                                  <a:pt x="0" y="0"/>
                                </a:moveTo>
                                <a:lnTo>
                                  <a:pt x="2292096" y="0"/>
                                </a:lnTo>
                                <a:lnTo>
                                  <a:pt x="2292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4BFB4E1B" id="Group 9257" o:spid="_x0000_s1026" style="position:absolute;margin-left:252pt;margin-top:13.65pt;width:180.45pt;height:.45pt;z-index:251670528" coordsize="229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">
                <v:shape id="Shape 14170" o:spid="_x0000_s1027" style="position:absolute;width:22920;height:91;visibility:visible;mso-wrap-style:square;v-text-anchor:top" coordsize="2292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" path="m,l2292096,r,9144l,9144,,e" fillcolor="black" stroked="f" strokeweight="0">
                  <v:stroke miterlimit="83231f" joinstyle="miter"/>
                  <v:path arrowok="t" textboxrect="0,0,2292096,9144"/>
                </v:shape>
                <w10:wrap type="tight"/>
              </v:group>
            </w:pict>
          </mc:Fallback>
        </mc:AlternateContent>
      </w:r>
    </w:p>
    <w:p w14:paraId="7FBCD6DE" w14:textId="7DD26FDD" w:rsidR="00D410BF" w:rsidRDefault="00D410BF" w:rsidP="00B6533A">
      <w:pPr>
        <w:spacing w:after="113" w:line="262" w:lineRule="auto"/>
        <w:ind w:left="5040"/>
        <w:jc w:val="center"/>
      </w:pPr>
      <w:r>
        <w:rPr>
          <w:sz w:val="20"/>
        </w:rPr>
        <w:t>Date</w:t>
      </w:r>
    </w:p>
    <w:p w14:paraId="0A8C0122" w14:textId="77777777" w:rsidR="00D410BF" w:rsidRDefault="00D410BF" w:rsidP="00D410BF">
      <w:pPr>
        <w:spacing w:line="259" w:lineRule="auto"/>
        <w:ind w:left="6437" w:right="-40"/>
      </w:pPr>
      <w:r>
        <w:rPr>
          <w:rFonts w:ascii="Calibri" w:eastAsia="Calibri" w:hAnsi="Calibri" w:cs="Calibri"/>
          <w:noProof/>
          <w:sz w:val="22"/>
          <w:lang w:eastAsia="zh-CN"/>
        </w:rPr>
        <mc:AlternateContent>
          <mc:Choice Requires="wpg">
            <w:drawing>
              <wp:anchor distT="0" distB="0" distL="114300" distR="114300" simplePos="0" relativeHeight="251671552" behindDoc="0" locked="0" layoutInCell="1" allowOverlap="1" wp14:anchorId="0A05280D" wp14:editId="03FE2EE4">
                <wp:simplePos x="0" y="0"/>
                <wp:positionH relativeFrom="column">
                  <wp:posOffset>3200400</wp:posOffset>
                </wp:positionH>
                <wp:positionV relativeFrom="paragraph">
                  <wp:posOffset>173355</wp:posOffset>
                </wp:positionV>
                <wp:extent cx="2291715" cy="5715"/>
                <wp:effectExtent l="0" t="0" r="0" b="0"/>
                <wp:wrapTight wrapText="bothSides">
                  <wp:wrapPolygon edited="0">
                    <wp:start x="0" y="0"/>
                    <wp:lineTo x="0" y="21600"/>
                    <wp:lineTo x="21600" y="21600"/>
                    <wp:lineTo x="21600" y="0"/>
                  </wp:wrapPolygon>
                </wp:wrapTight>
                <wp:docPr id="9258" name="Group 9258"/>
                <wp:cNvGraphicFramePr/>
                <a:graphic xmlns:a="http://schemas.openxmlformats.org/drawingml/2006/main">
                  <a:graphicData uri="http://schemas.microsoft.com/office/word/2010/wordprocessingGroup">
                    <wpg:wgp>
                      <wpg:cNvGrpSpPr/>
                      <wpg:grpSpPr>
                        <a:xfrm>
                          <a:off x="0" y="0"/>
                          <a:ext cx="2291715" cy="5715"/>
                          <a:chOff x="0" y="0"/>
                          <a:chExt cx="2292096" cy="6096"/>
                        </a:xfrm>
                      </wpg:grpSpPr>
                      <wps:wsp>
                        <wps:cNvPr id="14171" name="Shape 14171"/>
                        <wps:cNvSpPr/>
                        <wps:spPr>
                          <a:xfrm>
                            <a:off x="0" y="0"/>
                            <a:ext cx="2292096" cy="9144"/>
                          </a:xfrm>
                          <a:custGeom>
                            <a:avLst/>
                            <a:gdLst/>
                            <a:ahLst/>
                            <a:cxnLst/>
                            <a:rect l="0" t="0" r="0" b="0"/>
                            <a:pathLst>
                              <a:path w="2292096" h="9144">
                                <a:moveTo>
                                  <a:pt x="0" y="0"/>
                                </a:moveTo>
                                <a:lnTo>
                                  <a:pt x="2292096" y="0"/>
                                </a:lnTo>
                                <a:lnTo>
                                  <a:pt x="2292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069DA8C9" id="Group 9258" o:spid="_x0000_s1026" style="position:absolute;margin-left:252pt;margin-top:13.65pt;width:180.45pt;height:.45pt;z-index:251671552" coordsize="229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">
                <v:shape id="Shape 14171" o:spid="_x0000_s1027" style="position:absolute;width:22920;height:91;visibility:visible;mso-wrap-style:square;v-text-anchor:top" coordsize="2292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" path="m,l2292096,r,9144l,9144,,e" fillcolor="black" stroked="f" strokeweight="0">
                  <v:stroke miterlimit="83231f" joinstyle="miter"/>
                  <v:path arrowok="t" textboxrect="0,0,2292096,9144"/>
                </v:shape>
                <w10:wrap type="tight"/>
              </v:group>
            </w:pict>
          </mc:Fallback>
        </mc:AlternateContent>
      </w:r>
    </w:p>
    <w:p w14:paraId="381419D8" w14:textId="50E66CDF" w:rsidR="00D410BF" w:rsidRDefault="00D410BF" w:rsidP="00B6533A">
      <w:pPr>
        <w:spacing w:line="629" w:lineRule="auto"/>
        <w:ind w:left="5040"/>
        <w:jc w:val="center"/>
        <w:rPr>
          <w:sz w:val="20"/>
        </w:rPr>
      </w:pPr>
      <w:r>
        <w:rPr>
          <w:rFonts w:ascii="Calibri" w:eastAsia="Calibri" w:hAnsi="Calibri" w:cs="Calibri"/>
          <w:noProof/>
          <w:sz w:val="22"/>
          <w:lang w:eastAsia="zh-CN"/>
        </w:rPr>
        <mc:AlternateContent>
          <mc:Choice Requires="wpg">
            <w:drawing>
              <wp:anchor distT="0" distB="0" distL="114300" distR="114300" simplePos="0" relativeHeight="251668480" behindDoc="0" locked="0" layoutInCell="1" allowOverlap="1" wp14:anchorId="08697C70" wp14:editId="0DE671F3">
                <wp:simplePos x="0" y="0"/>
                <wp:positionH relativeFrom="column">
                  <wp:posOffset>3200400</wp:posOffset>
                </wp:positionH>
                <wp:positionV relativeFrom="paragraph">
                  <wp:posOffset>369570</wp:posOffset>
                </wp:positionV>
                <wp:extent cx="2291715" cy="5715"/>
                <wp:effectExtent l="0" t="0" r="0" b="0"/>
                <wp:wrapTight wrapText="bothSides">
                  <wp:wrapPolygon edited="0">
                    <wp:start x="0" y="0"/>
                    <wp:lineTo x="0" y="21600"/>
                    <wp:lineTo x="21600" y="21600"/>
                    <wp:lineTo x="21600" y="0"/>
                  </wp:wrapPolygon>
                </wp:wrapTight>
                <wp:docPr id="9259" name="Group 9259"/>
                <wp:cNvGraphicFramePr/>
                <a:graphic xmlns:a="http://schemas.openxmlformats.org/drawingml/2006/main">
                  <a:graphicData uri="http://schemas.microsoft.com/office/word/2010/wordprocessingGroup">
                    <wpg:wgp>
                      <wpg:cNvGrpSpPr/>
                      <wpg:grpSpPr>
                        <a:xfrm>
                          <a:off x="0" y="0"/>
                          <a:ext cx="2291715" cy="5715"/>
                          <a:chOff x="0" y="0"/>
                          <a:chExt cx="2292096" cy="6096"/>
                        </a:xfrm>
                        <a:extLst>
                          <a:ext uri="{0CCBE362-F206-4b92-989A-16890622DB6E}">
                            <ma14:wrappingTextBoxFlag xmlns:ma14="http://schemas.microsoft.com/office/mac/drawingml/2011/main"/>
                          </a:ext>
                        </a:extLst>
                      </wpg:grpSpPr>
                      <wps:wsp>
                        <wps:cNvPr id="14172" name="Shape 14172"/>
                        <wps:cNvSpPr/>
                        <wps:spPr>
                          <a:xfrm>
                            <a:off x="0" y="0"/>
                            <a:ext cx="2292096" cy="9144"/>
                          </a:xfrm>
                          <a:custGeom>
                            <a:avLst/>
                            <a:gdLst/>
                            <a:ahLst/>
                            <a:cxnLst/>
                            <a:rect l="0" t="0" r="0" b="0"/>
                            <a:pathLst>
                              <a:path w="2292096" h="9144">
                                <a:moveTo>
                                  <a:pt x="0" y="0"/>
                                </a:moveTo>
                                <a:lnTo>
                                  <a:pt x="2292096" y="0"/>
                                </a:lnTo>
                                <a:lnTo>
                                  <a:pt x="2292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1B4E8405" id="Group 9259" o:spid="_x0000_s1026" style="position:absolute;margin-left:252pt;margin-top:29.1pt;width:180.45pt;height:.45pt;z-index:251668480" coordsize="229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">
                <v:shape id="Shape 14172" o:spid="_x0000_s1027" style="position:absolute;width:22920;height:91;visibility:visible;mso-wrap-style:square;v-text-anchor:top" coordsize="2292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" path="m,l2292096,r,9144l,9144,,e" fillcolor="black" stroked="f" strokeweight="0">
                  <v:stroke miterlimit="83231f" joinstyle="miter"/>
                  <v:path arrowok="t" textboxrect="0,0,2292096,9144"/>
                </v:shape>
                <w10:wrap type="tight"/>
              </v:group>
            </w:pict>
          </mc:Fallback>
        </mc:AlternateContent>
      </w:r>
      <w:r>
        <w:rPr>
          <w:sz w:val="20"/>
        </w:rPr>
        <w:t>Department Head Signature</w:t>
      </w:r>
    </w:p>
    <w:p w14:paraId="7630388D" w14:textId="5102EA17" w:rsidR="00D410BF" w:rsidRDefault="004B0947" w:rsidP="00B6533A">
      <w:pPr>
        <w:spacing w:line="629" w:lineRule="auto"/>
        <w:ind w:left="5040"/>
        <w:jc w:val="center"/>
      </w:pPr>
      <w:r>
        <w:rPr>
          <w:rFonts w:ascii="Calibri" w:eastAsia="Calibri" w:hAnsi="Calibri" w:cs="Calibri"/>
          <w:noProof/>
          <w:sz w:val="22"/>
          <w:lang w:eastAsia="zh-CN"/>
        </w:rPr>
        <mc:AlternateContent>
          <mc:Choice Requires="wpg">
            <w:drawing>
              <wp:anchor distT="0" distB="0" distL="114300" distR="114300" simplePos="0" relativeHeight="251685888" behindDoc="0" locked="0" layoutInCell="1" allowOverlap="1" wp14:anchorId="39FB3F1E" wp14:editId="799ACFA5">
                <wp:simplePos x="0" y="0"/>
                <wp:positionH relativeFrom="column">
                  <wp:posOffset>645160</wp:posOffset>
                </wp:positionH>
                <wp:positionV relativeFrom="paragraph">
                  <wp:posOffset>297815</wp:posOffset>
                </wp:positionV>
                <wp:extent cx="521208" cy="6350"/>
                <wp:effectExtent l="0" t="0" r="0" b="0"/>
                <wp:wrapNone/>
                <wp:docPr id="14146" name="Group 14146"/>
                <wp:cNvGraphicFramePr/>
                <a:graphic xmlns:a="http://schemas.openxmlformats.org/drawingml/2006/main">
                  <a:graphicData uri="http://schemas.microsoft.com/office/word/2010/wordprocessingGroup">
                    <wpg:wgp>
                      <wpg:cNvGrpSpPr/>
                      <wpg:grpSpPr>
                        <a:xfrm>
                          <a:off x="0" y="0"/>
                          <a:ext cx="521208" cy="6350"/>
                          <a:chOff x="0" y="0"/>
                          <a:chExt cx="518160" cy="6097"/>
                        </a:xfrm>
                        <a:extLst>
                          <a:ext uri="{0CCBE362-F206-4b92-989A-16890622DB6E}">
                            <ma14:wrappingTextBoxFlag xmlns:ma14="http://schemas.microsoft.com/office/mac/drawingml/2011/main"/>
                          </a:ext>
                        </a:extLst>
                      </wpg:grpSpPr>
                      <wps:wsp>
                        <wps:cNvPr id="14147" name="Shape 14173"/>
                        <wps:cNvSpPr/>
                        <wps:spPr>
                          <a:xfrm>
                            <a:off x="0" y="0"/>
                            <a:ext cx="518160" cy="9144"/>
                          </a:xfrm>
                          <a:custGeom>
                            <a:avLst/>
                            <a:gdLst/>
                            <a:ahLst/>
                            <a:cxnLst/>
                            <a:rect l="0" t="0" r="0" b="0"/>
                            <a:pathLst>
                              <a:path w="518160" h="9144">
                                <a:moveTo>
                                  <a:pt x="0" y="0"/>
                                </a:moveTo>
                                <a:lnTo>
                                  <a:pt x="518160" y="0"/>
                                </a:lnTo>
                                <a:lnTo>
                                  <a:pt x="5181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7B0E86AF" id="Group 14146" o:spid="_x0000_s1026" style="position:absolute;margin-left:50.8pt;margin-top:23.45pt;width:41.05pt;height:.5pt;z-index:251685888" coordsize="518160,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">
                <v:shape id="Shape 14173" o:spid="_x0000_s1027" style="position:absolute;width:518160;height:9144;visibility:visible;mso-wrap-style:square;v-text-anchor:top" coordsize="5181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" path="m,l518160,r,9144l,9144,,e" fillcolor="black" stroked="f" strokeweight="0">
                  <v:stroke miterlimit="83231f" joinstyle="miter"/>
                  <v:path arrowok="t" textboxrect="0,0,518160,9144"/>
                </v:shape>
              </v:group>
            </w:pict>
          </mc:Fallback>
        </mc:AlternateContent>
      </w:r>
      <w:r>
        <w:rPr>
          <w:noProof/>
          <w:sz w:val="20"/>
          <w:lang w:eastAsia="zh-CN"/>
        </w:rPr>
        <mc:AlternateContent>
          <mc:Choice Requires="wps">
            <w:drawing>
              <wp:anchor distT="0" distB="0" distL="114300" distR="114300" simplePos="0" relativeHeight="251683840" behindDoc="0" locked="0" layoutInCell="1" allowOverlap="1" wp14:anchorId="31A969CB" wp14:editId="5CAE3DDC">
                <wp:simplePos x="0" y="0"/>
                <wp:positionH relativeFrom="column">
                  <wp:posOffset>-114300</wp:posOffset>
                </wp:positionH>
                <wp:positionV relativeFrom="paragraph">
                  <wp:posOffset>100965</wp:posOffset>
                </wp:positionV>
                <wp:extent cx="800100" cy="342900"/>
                <wp:effectExtent l="0" t="0" r="0" b="12700"/>
                <wp:wrapNone/>
                <wp:docPr id="14145" name="Text Box 14145"/>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B74BDE" w14:textId="3827A6E5" w:rsidR="00F56EC2" w:rsidRDefault="00F56EC2">
                            <w:r>
                              <w:t>Copy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A969CB" id="_x0000_t202" coordsize="21600,21600" o:spt="202" path="m0,0l0,21600,21600,21600,21600,0xe">
                <v:stroke joinstyle="miter"/>
                <v:path gradientshapeok="t" o:connecttype="rect"/>
              </v:shapetype>
              <v:shape id="Text_x0020_Box_x0020_14145" o:spid="_x0000_s1026" type="#_x0000_t202" style="position:absolute;left:0;text-align:left;margin-left:-9pt;margin-top:7.95pt;width:63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" filled="f" stroked="f">
                <v:textbox>
                  <w:txbxContent>
                    <w:p w14:paraId="17B74BDE" w14:textId="3827A6E5" w:rsidR="00F56EC2" w:rsidRDefault="00F56EC2">
                      <w:r>
                        <w:t>Copy No.</w:t>
                      </w:r>
                    </w:p>
                  </w:txbxContent>
                </v:textbox>
              </v:shape>
            </w:pict>
          </mc:Fallback>
        </mc:AlternateContent>
      </w:r>
      <w:r w:rsidR="00D410BF">
        <w:rPr>
          <w:sz w:val="20"/>
        </w:rPr>
        <w:t xml:space="preserve">Date </w:t>
      </w:r>
    </w:p>
    <w:p w14:paraId="3194FF43" w14:textId="536E7ECA" w:rsidR="00D410BF" w:rsidRDefault="004B0947" w:rsidP="00316B87">
      <w:pPr>
        <w:spacing w:line="259" w:lineRule="auto"/>
      </w:pPr>
      <w:r>
        <w:rPr>
          <w:rFonts w:ascii="Calibri" w:eastAsia="Calibri" w:hAnsi="Calibri" w:cs="Calibri"/>
          <w:noProof/>
          <w:sz w:val="22"/>
          <w:lang w:eastAsia="zh-CN"/>
        </w:rPr>
        <mc:AlternateContent>
          <mc:Choice Requires="wpg">
            <w:drawing>
              <wp:anchor distT="0" distB="0" distL="114300" distR="114300" simplePos="0" relativeHeight="251673600" behindDoc="0" locked="0" layoutInCell="1" allowOverlap="1" wp14:anchorId="19EEA3DD" wp14:editId="1EB2498C">
                <wp:simplePos x="0" y="0"/>
                <wp:positionH relativeFrom="column">
                  <wp:posOffset>1102360</wp:posOffset>
                </wp:positionH>
                <wp:positionV relativeFrom="paragraph">
                  <wp:posOffset>175895</wp:posOffset>
                </wp:positionV>
                <wp:extent cx="1526540" cy="5715"/>
                <wp:effectExtent l="0" t="0" r="0" b="0"/>
                <wp:wrapNone/>
                <wp:docPr id="9260" name="Group 9260"/>
                <wp:cNvGraphicFramePr/>
                <a:graphic xmlns:a="http://schemas.openxmlformats.org/drawingml/2006/main">
                  <a:graphicData uri="http://schemas.microsoft.com/office/word/2010/wordprocessingGroup">
                    <wpg:wgp>
                      <wpg:cNvGrpSpPr/>
                      <wpg:grpSpPr>
                        <a:xfrm>
                          <a:off x="0" y="0"/>
                          <a:ext cx="1526540" cy="5715"/>
                          <a:chOff x="0" y="0"/>
                          <a:chExt cx="518160" cy="6097"/>
                        </a:xfrm>
                        <a:extLst>
                          <a:ext uri="{0CCBE362-F206-4b92-989A-16890622DB6E}">
                            <ma14:wrappingTextBoxFlag xmlns:ma14="http://schemas.microsoft.com/office/mac/drawingml/2011/main"/>
                          </a:ext>
                        </a:extLst>
                      </wpg:grpSpPr>
                      <wps:wsp>
                        <wps:cNvPr id="14173" name="Shape 14173"/>
                        <wps:cNvSpPr/>
                        <wps:spPr>
                          <a:xfrm>
                            <a:off x="0" y="0"/>
                            <a:ext cx="518160" cy="9144"/>
                          </a:xfrm>
                          <a:custGeom>
                            <a:avLst/>
                            <a:gdLst/>
                            <a:ahLst/>
                            <a:cxnLst/>
                            <a:rect l="0" t="0" r="0" b="0"/>
                            <a:pathLst>
                              <a:path w="518160" h="9144">
                                <a:moveTo>
                                  <a:pt x="0" y="0"/>
                                </a:moveTo>
                                <a:lnTo>
                                  <a:pt x="518160" y="0"/>
                                </a:lnTo>
                                <a:lnTo>
                                  <a:pt x="5181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6C3039A3" id="Group 9260" o:spid="_x0000_s1026" style="position:absolute;margin-left:86.8pt;margin-top:13.85pt;width:120.2pt;height:.45pt;z-index:251673600" coordsize="518160,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">
                <v:shape id="Shape 14173" o:spid="_x0000_s1027" style="position:absolute;width:518160;height:9144;visibility:visible;mso-wrap-style:square;v-text-anchor:top" coordsize="5181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" path="m,l518160,r,9144l,9144,,e" fillcolor="black" stroked="f" strokeweight="0">
                  <v:stroke miterlimit="83231f" joinstyle="miter"/>
                  <v:path arrowok="t" textboxrect="0,0,518160,9144"/>
                </v:shape>
              </v:group>
            </w:pict>
          </mc:Fallback>
        </mc:AlternateContent>
      </w:r>
      <w:r>
        <w:t>University ID#:</w:t>
      </w:r>
      <w:r w:rsidR="00522FF2">
        <w:t xml:space="preserve"> </w:t>
      </w:r>
      <w:r w:rsidR="00522FF2">
        <w:tab/>
      </w:r>
      <w:r w:rsidR="00D410BF">
        <w:t xml:space="preserve"> </w:t>
      </w:r>
    </w:p>
    <w:p w14:paraId="02EFFEFB" w14:textId="1AC68996" w:rsidR="000B3302" w:rsidRPr="000B3302" w:rsidRDefault="000B3302" w:rsidP="000B3302">
      <w:pPr>
        <w:pStyle w:val="1"/>
        <w:jc w:val="left"/>
        <w:rPr>
          <w:rFonts w:ascii="Times New Roman" w:hAnsi="Times New Roman" w:cs="Times New Roman"/>
          <w:b w:val="0"/>
          <w:sz w:val="26"/>
          <w:szCs w:val="26"/>
        </w:rPr>
      </w:pPr>
      <w:bookmarkStart w:id="0" w:name="_Toc322965048"/>
      <w:bookmarkStart w:id="1" w:name="_Ref260992425"/>
      <w:r w:rsidRPr="000B3302">
        <w:rPr>
          <w:rFonts w:ascii="Times New Roman" w:hAnsi="Times New Roman" w:cs="Times New Roman"/>
          <w:b w:val="0"/>
          <w:sz w:val="26"/>
          <w:szCs w:val="26"/>
        </w:rPr>
        <w:lastRenderedPageBreak/>
        <w:t>Approved by the Guidance Committee:</w:t>
      </w:r>
      <w:bookmarkEnd w:id="0"/>
    </w:p>
    <w:p w14:paraId="069B9C44" w14:textId="4D9911C3" w:rsidR="000B3302" w:rsidRDefault="000B3302" w:rsidP="000B3302">
      <w:pPr>
        <w:rPr>
          <w:sz w:val="26"/>
          <w:szCs w:val="26"/>
        </w:rPr>
      </w:pPr>
      <w:r>
        <w:rPr>
          <w:sz w:val="26"/>
          <w:szCs w:val="26"/>
        </w:rPr>
        <w:t>Integrated Digital Media</w:t>
      </w:r>
    </w:p>
    <w:p w14:paraId="58606AA7" w14:textId="77777777" w:rsidR="000B3302" w:rsidRDefault="000B3302" w:rsidP="000B3302">
      <w:pPr>
        <w:rPr>
          <w:sz w:val="26"/>
          <w:szCs w:val="26"/>
        </w:rPr>
      </w:pPr>
    </w:p>
    <w:p w14:paraId="05E87DC9" w14:textId="77777777" w:rsidR="000B3302" w:rsidRDefault="000B3302" w:rsidP="000B3302">
      <w:pPr>
        <w:rPr>
          <w:sz w:val="26"/>
          <w:szCs w:val="26"/>
        </w:rPr>
      </w:pPr>
    </w:p>
    <w:p w14:paraId="432E37D3" w14:textId="77777777" w:rsidR="000B3302" w:rsidRDefault="000B3302" w:rsidP="000B3302">
      <w:pPr>
        <w:rPr>
          <w:sz w:val="26"/>
          <w:szCs w:val="26"/>
        </w:rPr>
      </w:pPr>
    </w:p>
    <w:p w14:paraId="5F206F25" w14:textId="77777777" w:rsidR="000B3302" w:rsidRDefault="000B3302" w:rsidP="000B3302">
      <w:pPr>
        <w:rPr>
          <w:sz w:val="26"/>
          <w:szCs w:val="26"/>
        </w:rPr>
      </w:pPr>
    </w:p>
    <w:p w14:paraId="7A54C1F1" w14:textId="77777777" w:rsidR="000B3302" w:rsidRDefault="000B3302" w:rsidP="000B3302">
      <w:pPr>
        <w:rPr>
          <w:sz w:val="26"/>
          <w:szCs w:val="26"/>
        </w:rPr>
      </w:pPr>
    </w:p>
    <w:p w14:paraId="20A14326" w14:textId="77777777" w:rsidR="000B3302" w:rsidRDefault="000B3302" w:rsidP="000B3302">
      <w:pPr>
        <w:rPr>
          <w:sz w:val="26"/>
          <w:szCs w:val="26"/>
        </w:rPr>
      </w:pPr>
    </w:p>
    <w:p w14:paraId="6599C160" w14:textId="77777777" w:rsidR="000B3302" w:rsidRDefault="000B3302" w:rsidP="000B3302">
      <w:pPr>
        <w:rPr>
          <w:sz w:val="26"/>
          <w:szCs w:val="26"/>
        </w:rPr>
      </w:pPr>
    </w:p>
    <w:p w14:paraId="569C5F08" w14:textId="77777777" w:rsidR="000B3302" w:rsidRDefault="000B3302" w:rsidP="000B3302">
      <w:pPr>
        <w:rPr>
          <w:sz w:val="26"/>
          <w:szCs w:val="26"/>
        </w:rPr>
      </w:pPr>
    </w:p>
    <w:p w14:paraId="47F6A9F8" w14:textId="77777777" w:rsidR="000B3302" w:rsidRDefault="000B3302" w:rsidP="000B3302">
      <w:pPr>
        <w:rPr>
          <w:sz w:val="26"/>
          <w:szCs w:val="26"/>
        </w:rPr>
      </w:pPr>
    </w:p>
    <w:p w14:paraId="5CE376CB" w14:textId="77777777" w:rsidR="000B3302" w:rsidRDefault="000B3302" w:rsidP="000B3302">
      <w:pPr>
        <w:rPr>
          <w:sz w:val="26"/>
          <w:szCs w:val="26"/>
        </w:rPr>
      </w:pPr>
    </w:p>
    <w:p w14:paraId="4F0DE94C" w14:textId="659FDAC5" w:rsidR="000B3302" w:rsidRDefault="00510E81" w:rsidP="000B3302">
      <w:pPr>
        <w:rPr>
          <w:sz w:val="26"/>
          <w:szCs w:val="26"/>
        </w:rPr>
      </w:pPr>
      <w:r>
        <w:rPr>
          <w:noProof/>
          <w:sz w:val="26"/>
          <w:szCs w:val="26"/>
          <w:lang w:eastAsia="zh-CN"/>
        </w:rPr>
        <mc:AlternateContent>
          <mc:Choice Requires="wps">
            <w:drawing>
              <wp:anchor distT="0" distB="0" distL="114300" distR="114300" simplePos="0" relativeHeight="251676672" behindDoc="0" locked="0" layoutInCell="1" allowOverlap="1" wp14:anchorId="46A7873C" wp14:editId="73D5A174">
                <wp:simplePos x="0" y="0"/>
                <wp:positionH relativeFrom="column">
                  <wp:posOffset>2400300</wp:posOffset>
                </wp:positionH>
                <wp:positionV relativeFrom="paragraph">
                  <wp:posOffset>109220</wp:posOffset>
                </wp:positionV>
                <wp:extent cx="3200400" cy="8255"/>
                <wp:effectExtent l="0" t="0" r="0" b="0"/>
                <wp:wrapTight wrapText="bothSides">
                  <wp:wrapPolygon edited="0">
                    <wp:start x="0" y="0"/>
                    <wp:lineTo x="0" y="21600"/>
                    <wp:lineTo x="21600" y="21600"/>
                    <wp:lineTo x="21600" y="0"/>
                  </wp:wrapPolygon>
                </wp:wrapTight>
                <wp:docPr id="1" name="Shape 14169"/>
                <wp:cNvGraphicFramePr/>
                <a:graphic xmlns:a="http://schemas.openxmlformats.org/drawingml/2006/main">
                  <a:graphicData uri="http://schemas.microsoft.com/office/word/2010/wordprocessingShape">
                    <wps:wsp>
                      <wps:cNvSpPr/>
                      <wps:spPr>
                        <a:xfrm>
                          <a:off x="0" y="0"/>
                          <a:ext cx="3200400" cy="8255"/>
                        </a:xfrm>
                        <a:custGeom>
                          <a:avLst/>
                          <a:gdLst/>
                          <a:ahLst/>
                          <a:cxnLst/>
                          <a:rect l="0" t="0" r="0" b="0"/>
                          <a:pathLst>
                            <a:path w="2292096" h="9144">
                              <a:moveTo>
                                <a:pt x="0" y="0"/>
                              </a:moveTo>
                              <a:lnTo>
                                <a:pt x="2292096" y="0"/>
                              </a:lnTo>
                              <a:lnTo>
                                <a:pt x="2292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6BDAC066" id="Shape 14169" o:spid="_x0000_s1026" style="position:absolute;margin-left:189pt;margin-top:8.6pt;width:252pt;height:.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292096,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" path="m,l2292096,r,9144l,9144,,e" fillcolor="black" stroked="f" strokeweight="0">
                <v:stroke miterlimit="83231f" joinstyle="miter"/>
                <v:path arrowok="t" textboxrect="0,0,2292096,9144"/>
                <w10:wrap type="tight"/>
              </v:shape>
            </w:pict>
          </mc:Fallback>
        </mc:AlternateContent>
      </w:r>
    </w:p>
    <w:p w14:paraId="5FEAAAEF" w14:textId="73FE698D" w:rsidR="002F1E92" w:rsidRDefault="002F1E92" w:rsidP="002F1E92">
      <w:pPr>
        <w:autoSpaceDE w:val="0"/>
        <w:autoSpaceDN w:val="0"/>
        <w:adjustRightInd w:val="0"/>
        <w:jc w:val="center"/>
        <w:rPr>
          <w:rFonts w:cs="Times New Roman"/>
        </w:rPr>
      </w:pPr>
      <w:r>
        <w:rPr>
          <w:rFonts w:cs="Times New Roman" w:hint="eastAsia"/>
          <w:lang w:eastAsia="zh-CN"/>
        </w:rPr>
        <w:t xml:space="preserve">                                            </w:t>
      </w:r>
      <w:r>
        <w:rPr>
          <w:rFonts w:cs="Times New Roman"/>
        </w:rPr>
        <w:t>Brian MacMillan, Project Advisor</w:t>
      </w:r>
    </w:p>
    <w:p w14:paraId="48AC8CBB" w14:textId="77A05D68" w:rsidR="002F1E92" w:rsidRDefault="002F1E92" w:rsidP="002F1E92">
      <w:pPr>
        <w:autoSpaceDE w:val="0"/>
        <w:autoSpaceDN w:val="0"/>
        <w:adjustRightInd w:val="0"/>
        <w:jc w:val="center"/>
        <w:rPr>
          <w:rFonts w:cs="Times New Roman"/>
        </w:rPr>
      </w:pPr>
      <w:r>
        <w:rPr>
          <w:rFonts w:cs="Times New Roman" w:hint="eastAsia"/>
          <w:lang w:eastAsia="zh-CN"/>
        </w:rPr>
        <w:t xml:space="preserve">                             </w:t>
      </w:r>
      <w:r>
        <w:rPr>
          <w:rFonts w:cs="Times New Roman"/>
        </w:rPr>
        <w:t>Integrated Digital Media</w:t>
      </w:r>
    </w:p>
    <w:p w14:paraId="1E9FD015" w14:textId="554D4258" w:rsidR="002F1E92" w:rsidRDefault="002F1E92" w:rsidP="002F1E92">
      <w:pPr>
        <w:autoSpaceDE w:val="0"/>
        <w:autoSpaceDN w:val="0"/>
        <w:adjustRightInd w:val="0"/>
        <w:jc w:val="center"/>
        <w:rPr>
          <w:rFonts w:cs="Times New Roman"/>
        </w:rPr>
      </w:pPr>
      <w:r>
        <w:rPr>
          <w:rFonts w:cs="Times New Roman" w:hint="eastAsia"/>
          <w:lang w:eastAsia="zh-CN"/>
        </w:rPr>
        <w:t xml:space="preserve">                                                       </w:t>
      </w:r>
      <w:r>
        <w:rPr>
          <w:rFonts w:cs="Times New Roman"/>
        </w:rPr>
        <w:t>NYU Polytechnic School of Engineering</w:t>
      </w:r>
    </w:p>
    <w:p w14:paraId="3CD0C615" w14:textId="7EAC35E8" w:rsidR="000B3302" w:rsidRDefault="000B3302" w:rsidP="002F1E92">
      <w:pPr>
        <w:ind w:left="5040"/>
        <w:jc w:val="right"/>
        <w:rPr>
          <w:sz w:val="26"/>
          <w:szCs w:val="26"/>
        </w:rPr>
      </w:pPr>
    </w:p>
    <w:p w14:paraId="304BF7F6" w14:textId="687BFBA7" w:rsidR="000B3302" w:rsidRDefault="000B3302" w:rsidP="000B3302">
      <w:pPr>
        <w:rPr>
          <w:sz w:val="26"/>
          <w:szCs w:val="26"/>
        </w:rPr>
      </w:pPr>
    </w:p>
    <w:p w14:paraId="22CD80CA" w14:textId="4E791E49" w:rsidR="000B3302" w:rsidRDefault="00510E81" w:rsidP="000B3302">
      <w:pPr>
        <w:rPr>
          <w:sz w:val="26"/>
          <w:szCs w:val="26"/>
        </w:rPr>
      </w:pPr>
      <w:r>
        <w:rPr>
          <w:noProof/>
          <w:sz w:val="26"/>
          <w:szCs w:val="26"/>
          <w:lang w:eastAsia="zh-CN"/>
        </w:rPr>
        <mc:AlternateContent>
          <mc:Choice Requires="wps">
            <w:drawing>
              <wp:anchor distT="0" distB="0" distL="114300" distR="114300" simplePos="0" relativeHeight="251680768" behindDoc="0" locked="0" layoutInCell="1" allowOverlap="1" wp14:anchorId="6DDBD1C4" wp14:editId="6AA17101">
                <wp:simplePos x="0" y="0"/>
                <wp:positionH relativeFrom="column">
                  <wp:posOffset>2400300</wp:posOffset>
                </wp:positionH>
                <wp:positionV relativeFrom="paragraph">
                  <wp:posOffset>156845</wp:posOffset>
                </wp:positionV>
                <wp:extent cx="2291715" cy="8255"/>
                <wp:effectExtent l="0" t="0" r="0" b="0"/>
                <wp:wrapTight wrapText="bothSides">
                  <wp:wrapPolygon edited="0">
                    <wp:start x="0" y="0"/>
                    <wp:lineTo x="0" y="21600"/>
                    <wp:lineTo x="21600" y="21600"/>
                    <wp:lineTo x="21600" y="0"/>
                  </wp:wrapPolygon>
                </wp:wrapTight>
                <wp:docPr id="2" name="Shape 14170"/>
                <wp:cNvGraphicFramePr/>
                <a:graphic xmlns:a="http://schemas.openxmlformats.org/drawingml/2006/main">
                  <a:graphicData uri="http://schemas.microsoft.com/office/word/2010/wordprocessingShape">
                    <wps:wsp>
                      <wps:cNvSpPr/>
                      <wps:spPr>
                        <a:xfrm>
                          <a:off x="0" y="0"/>
                          <a:ext cx="2291715" cy="8255"/>
                        </a:xfrm>
                        <a:custGeom>
                          <a:avLst/>
                          <a:gdLst/>
                          <a:ahLst/>
                          <a:cxnLst/>
                          <a:rect l="0" t="0" r="0" b="0"/>
                          <a:pathLst>
                            <a:path w="2292096" h="9144">
                              <a:moveTo>
                                <a:pt x="0" y="0"/>
                              </a:moveTo>
                              <a:lnTo>
                                <a:pt x="2292096" y="0"/>
                              </a:lnTo>
                              <a:lnTo>
                                <a:pt x="2292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6C49F9CF" id="Shape 14170" o:spid="_x0000_s1026" style="position:absolute;margin-left:189pt;margin-top:12.35pt;width:180.45pt;height:.65pt;z-index:251680768;visibility:visible;mso-wrap-style:square;mso-wrap-distance-left:9pt;mso-wrap-distance-top:0;mso-wrap-distance-right:9pt;mso-wrap-distance-bottom:0;mso-position-horizontal:absolute;mso-position-horizontal-relative:text;mso-position-vertical:absolute;mso-position-vertical-relative:text;v-text-anchor:top" coordsize="2292096,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" path="m,l2292096,r,9144l,9144,,e" fillcolor="black" stroked="f" strokeweight="0">
                <v:stroke miterlimit="83231f" joinstyle="miter"/>
                <v:path arrowok="t" textboxrect="0,0,2292096,9144"/>
                <w10:wrap type="tight"/>
              </v:shape>
            </w:pict>
          </mc:Fallback>
        </mc:AlternateContent>
      </w:r>
    </w:p>
    <w:p w14:paraId="40D27B68" w14:textId="587DF68D" w:rsidR="000B3302" w:rsidRPr="00045131" w:rsidRDefault="001940CF" w:rsidP="001940CF">
      <w:pPr>
        <w:ind w:left="4050"/>
      </w:pPr>
      <w:r w:rsidRPr="00045131">
        <w:t>Date</w:t>
      </w:r>
    </w:p>
    <w:p w14:paraId="65D51D32" w14:textId="427072C6" w:rsidR="000B3302" w:rsidRDefault="000B3302" w:rsidP="000B3302">
      <w:pPr>
        <w:rPr>
          <w:sz w:val="26"/>
          <w:szCs w:val="26"/>
        </w:rPr>
      </w:pPr>
    </w:p>
    <w:p w14:paraId="3BCDEDE4" w14:textId="246BA057" w:rsidR="000B3302" w:rsidRDefault="000B3302" w:rsidP="000B3302">
      <w:pPr>
        <w:rPr>
          <w:sz w:val="26"/>
          <w:szCs w:val="26"/>
        </w:rPr>
      </w:pPr>
    </w:p>
    <w:p w14:paraId="45A618DA" w14:textId="284FACEA" w:rsidR="000B3302" w:rsidRDefault="00510E81" w:rsidP="000B3302">
      <w:pPr>
        <w:rPr>
          <w:sz w:val="26"/>
          <w:szCs w:val="26"/>
        </w:rPr>
      </w:pPr>
      <w:r>
        <w:rPr>
          <w:noProof/>
          <w:sz w:val="26"/>
          <w:szCs w:val="26"/>
          <w:lang w:eastAsia="zh-CN"/>
        </w:rPr>
        <mc:AlternateContent>
          <mc:Choice Requires="wps">
            <w:drawing>
              <wp:anchor distT="0" distB="0" distL="114300" distR="114300" simplePos="0" relativeHeight="251677696" behindDoc="0" locked="0" layoutInCell="1" allowOverlap="1" wp14:anchorId="4019BEB3" wp14:editId="5CB1B3E8">
                <wp:simplePos x="0" y="0"/>
                <wp:positionH relativeFrom="column">
                  <wp:posOffset>2400300</wp:posOffset>
                </wp:positionH>
                <wp:positionV relativeFrom="paragraph">
                  <wp:posOffset>83820</wp:posOffset>
                </wp:positionV>
                <wp:extent cx="3200400" cy="8255"/>
                <wp:effectExtent l="0" t="0" r="0" b="0"/>
                <wp:wrapTight wrapText="bothSides">
                  <wp:wrapPolygon edited="0">
                    <wp:start x="0" y="0"/>
                    <wp:lineTo x="0" y="21600"/>
                    <wp:lineTo x="21600" y="21600"/>
                    <wp:lineTo x="21600" y="0"/>
                  </wp:wrapPolygon>
                </wp:wrapTight>
                <wp:docPr id="3" name="Shape 14170"/>
                <wp:cNvGraphicFramePr/>
                <a:graphic xmlns:a="http://schemas.openxmlformats.org/drawingml/2006/main">
                  <a:graphicData uri="http://schemas.microsoft.com/office/word/2010/wordprocessingShape">
                    <wps:wsp>
                      <wps:cNvSpPr/>
                      <wps:spPr>
                        <a:xfrm>
                          <a:off x="0" y="0"/>
                          <a:ext cx="3200400" cy="8255"/>
                        </a:xfrm>
                        <a:custGeom>
                          <a:avLst/>
                          <a:gdLst/>
                          <a:ahLst/>
                          <a:cxnLst/>
                          <a:rect l="0" t="0" r="0" b="0"/>
                          <a:pathLst>
                            <a:path w="2292096" h="9144">
                              <a:moveTo>
                                <a:pt x="0" y="0"/>
                              </a:moveTo>
                              <a:lnTo>
                                <a:pt x="2292096" y="0"/>
                              </a:lnTo>
                              <a:lnTo>
                                <a:pt x="2292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44092CAF" id="Shape 14170" o:spid="_x0000_s1026" style="position:absolute;margin-left:189pt;margin-top:6.6pt;width:252pt;height:.6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2292096,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" path="m,l2292096,r,9144l,9144,,e" fillcolor="black" stroked="f" strokeweight="0">
                <v:stroke miterlimit="83231f" joinstyle="miter"/>
                <v:path arrowok="t" textboxrect="0,0,2292096,9144"/>
                <w10:wrap type="tight"/>
              </v:shape>
            </w:pict>
          </mc:Fallback>
        </mc:AlternateContent>
      </w:r>
    </w:p>
    <w:p w14:paraId="10144B80" w14:textId="7BE562A8" w:rsidR="000B3302" w:rsidRPr="00045131" w:rsidRDefault="001940CF" w:rsidP="001940CF">
      <w:pPr>
        <w:ind w:left="4050"/>
      </w:pPr>
      <w:r w:rsidRPr="00045131">
        <w:t>DeAngela Duff, Co-Director</w:t>
      </w:r>
    </w:p>
    <w:p w14:paraId="2A06BBEC" w14:textId="1C79D17F" w:rsidR="001940CF" w:rsidRPr="00045131" w:rsidRDefault="001940CF" w:rsidP="001940CF">
      <w:pPr>
        <w:ind w:left="4050"/>
      </w:pPr>
      <w:r w:rsidRPr="00045131">
        <w:t>Integrated Digital Media</w:t>
      </w:r>
    </w:p>
    <w:p w14:paraId="5F640DFF" w14:textId="0866B128" w:rsidR="001940CF" w:rsidRPr="00045131" w:rsidRDefault="001940CF" w:rsidP="001940CF">
      <w:pPr>
        <w:ind w:left="4050"/>
      </w:pPr>
      <w:r w:rsidRPr="00045131">
        <w:t>NYU Polytechnic School of Engineering</w:t>
      </w:r>
    </w:p>
    <w:p w14:paraId="75A11AFB" w14:textId="077D8764" w:rsidR="000B3302" w:rsidRDefault="000B3302" w:rsidP="000B3302">
      <w:pPr>
        <w:rPr>
          <w:sz w:val="26"/>
          <w:szCs w:val="26"/>
        </w:rPr>
      </w:pPr>
    </w:p>
    <w:p w14:paraId="4094F2D7" w14:textId="1AEEBBCC" w:rsidR="000B3302" w:rsidRDefault="000B3302" w:rsidP="000B3302">
      <w:pPr>
        <w:rPr>
          <w:sz w:val="26"/>
          <w:szCs w:val="26"/>
        </w:rPr>
      </w:pPr>
    </w:p>
    <w:p w14:paraId="6250E000" w14:textId="713E925D" w:rsidR="000B3302" w:rsidRDefault="00510E81" w:rsidP="000B3302">
      <w:pPr>
        <w:rPr>
          <w:sz w:val="26"/>
          <w:szCs w:val="26"/>
        </w:rPr>
      </w:pPr>
      <w:r w:rsidRPr="000B3302">
        <w:rPr>
          <w:noProof/>
          <w:sz w:val="26"/>
          <w:szCs w:val="26"/>
          <w:lang w:eastAsia="zh-CN"/>
        </w:rPr>
        <mc:AlternateContent>
          <mc:Choice Requires="wpg">
            <w:drawing>
              <wp:anchor distT="0" distB="0" distL="114300" distR="114300" simplePos="0" relativeHeight="251682816" behindDoc="0" locked="0" layoutInCell="1" allowOverlap="1" wp14:anchorId="190D5FF9" wp14:editId="257E16D4">
                <wp:simplePos x="0" y="0"/>
                <wp:positionH relativeFrom="column">
                  <wp:posOffset>2400300</wp:posOffset>
                </wp:positionH>
                <wp:positionV relativeFrom="paragraph">
                  <wp:posOffset>87630</wp:posOffset>
                </wp:positionV>
                <wp:extent cx="2291715" cy="5715"/>
                <wp:effectExtent l="0" t="0" r="0" b="0"/>
                <wp:wrapTight wrapText="bothSides">
                  <wp:wrapPolygon edited="0">
                    <wp:start x="0" y="0"/>
                    <wp:lineTo x="0" y="21600"/>
                    <wp:lineTo x="21600" y="21600"/>
                    <wp:lineTo x="21600" y="0"/>
                  </wp:wrapPolygon>
                </wp:wrapTight>
                <wp:docPr id="14151" name="Group 14151"/>
                <wp:cNvGraphicFramePr/>
                <a:graphic xmlns:a="http://schemas.openxmlformats.org/drawingml/2006/main">
                  <a:graphicData uri="http://schemas.microsoft.com/office/word/2010/wordprocessingGroup">
                    <wpg:wgp>
                      <wpg:cNvGrpSpPr/>
                      <wpg:grpSpPr>
                        <a:xfrm>
                          <a:off x="0" y="0"/>
                          <a:ext cx="2291715" cy="5715"/>
                          <a:chOff x="0" y="0"/>
                          <a:chExt cx="2292096" cy="6096"/>
                        </a:xfrm>
                      </wpg:grpSpPr>
                      <wps:wsp>
                        <wps:cNvPr id="14152" name="Shape 14171"/>
                        <wps:cNvSpPr/>
                        <wps:spPr>
                          <a:xfrm>
                            <a:off x="0" y="0"/>
                            <a:ext cx="2292096" cy="9144"/>
                          </a:xfrm>
                          <a:custGeom>
                            <a:avLst/>
                            <a:gdLst/>
                            <a:ahLst/>
                            <a:cxnLst/>
                            <a:rect l="0" t="0" r="0" b="0"/>
                            <a:pathLst>
                              <a:path w="2292096" h="9144">
                                <a:moveTo>
                                  <a:pt x="0" y="0"/>
                                </a:moveTo>
                                <a:lnTo>
                                  <a:pt x="2292096" y="0"/>
                                </a:lnTo>
                                <a:lnTo>
                                  <a:pt x="2292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6604A5B5" id="Group 14151" o:spid="_x0000_s1026" style="position:absolute;margin-left:189pt;margin-top:6.9pt;width:180.45pt;height:.45pt;z-index:251682816" coordsize="229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">
                <v:shape id="Shape 14171" o:spid="_x0000_s1027" style="position:absolute;width:22920;height:91;visibility:visible;mso-wrap-style:square;v-text-anchor:top" coordsize="2292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" path="m,l2292096,r,9144l,9144,,e" fillcolor="black" stroked="f" strokeweight="0">
                  <v:stroke miterlimit="83231f" joinstyle="miter"/>
                  <v:path arrowok="t" textboxrect="0,0,2292096,9144"/>
                </v:shape>
                <w10:wrap type="tight"/>
              </v:group>
            </w:pict>
          </mc:Fallback>
        </mc:AlternateContent>
      </w:r>
    </w:p>
    <w:p w14:paraId="53AE570F" w14:textId="52B684A7" w:rsidR="000B3302" w:rsidRPr="00045131" w:rsidRDefault="001940CF" w:rsidP="001940CF">
      <w:pPr>
        <w:ind w:left="4050"/>
      </w:pPr>
      <w:r w:rsidRPr="00045131">
        <w:t>Date</w:t>
      </w:r>
    </w:p>
    <w:p w14:paraId="624ECC57" w14:textId="7E81D6EF" w:rsidR="000B3302" w:rsidRDefault="000B3302" w:rsidP="000B3302">
      <w:pPr>
        <w:rPr>
          <w:sz w:val="26"/>
          <w:szCs w:val="26"/>
        </w:rPr>
      </w:pPr>
    </w:p>
    <w:p w14:paraId="0402030C" w14:textId="3B10DE58" w:rsidR="000B3302" w:rsidRDefault="000B3302" w:rsidP="000B3302">
      <w:pPr>
        <w:rPr>
          <w:sz w:val="26"/>
          <w:szCs w:val="26"/>
        </w:rPr>
      </w:pPr>
    </w:p>
    <w:p w14:paraId="723F2221" w14:textId="44EDA494" w:rsidR="000B3302" w:rsidRDefault="00510E81" w:rsidP="000B3302">
      <w:pPr>
        <w:rPr>
          <w:sz w:val="26"/>
          <w:szCs w:val="26"/>
        </w:rPr>
      </w:pPr>
      <w:r w:rsidRPr="000B3302">
        <w:rPr>
          <w:noProof/>
          <w:sz w:val="26"/>
          <w:szCs w:val="26"/>
          <w:lang w:eastAsia="zh-CN"/>
        </w:rPr>
        <mc:AlternateContent>
          <mc:Choice Requires="wpg">
            <w:drawing>
              <wp:anchor distT="0" distB="0" distL="114300" distR="114300" simplePos="0" relativeHeight="251678720" behindDoc="0" locked="0" layoutInCell="1" allowOverlap="1" wp14:anchorId="70D87234" wp14:editId="617B02B2">
                <wp:simplePos x="0" y="0"/>
                <wp:positionH relativeFrom="column">
                  <wp:posOffset>2400300</wp:posOffset>
                </wp:positionH>
                <wp:positionV relativeFrom="paragraph">
                  <wp:posOffset>122555</wp:posOffset>
                </wp:positionV>
                <wp:extent cx="3200400" cy="5715"/>
                <wp:effectExtent l="0" t="0" r="0" b="0"/>
                <wp:wrapTight wrapText="bothSides">
                  <wp:wrapPolygon edited="0">
                    <wp:start x="0" y="0"/>
                    <wp:lineTo x="0" y="21600"/>
                    <wp:lineTo x="21600" y="21600"/>
                    <wp:lineTo x="21600" y="0"/>
                  </wp:wrapPolygon>
                </wp:wrapTight>
                <wp:docPr id="14148" name="Group 14148"/>
                <wp:cNvGraphicFramePr/>
                <a:graphic xmlns:a="http://schemas.openxmlformats.org/drawingml/2006/main">
                  <a:graphicData uri="http://schemas.microsoft.com/office/word/2010/wordprocessingGroup">
                    <wpg:wgp>
                      <wpg:cNvGrpSpPr/>
                      <wpg:grpSpPr>
                        <a:xfrm>
                          <a:off x="0" y="0"/>
                          <a:ext cx="3200400" cy="5715"/>
                          <a:chOff x="0" y="0"/>
                          <a:chExt cx="2292096" cy="6096"/>
                        </a:xfrm>
                      </wpg:grpSpPr>
                      <wps:wsp>
                        <wps:cNvPr id="14149" name="Shape 14171"/>
                        <wps:cNvSpPr/>
                        <wps:spPr>
                          <a:xfrm>
                            <a:off x="0" y="0"/>
                            <a:ext cx="2292096" cy="9144"/>
                          </a:xfrm>
                          <a:custGeom>
                            <a:avLst/>
                            <a:gdLst/>
                            <a:ahLst/>
                            <a:cxnLst/>
                            <a:rect l="0" t="0" r="0" b="0"/>
                            <a:pathLst>
                              <a:path w="2292096" h="9144">
                                <a:moveTo>
                                  <a:pt x="0" y="0"/>
                                </a:moveTo>
                                <a:lnTo>
                                  <a:pt x="2292096" y="0"/>
                                </a:lnTo>
                                <a:lnTo>
                                  <a:pt x="2292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2503E718" id="Group 14148" o:spid="_x0000_s1026" style="position:absolute;margin-left:189pt;margin-top:9.65pt;width:252pt;height:.45pt;z-index:251678720" coordsize="2292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">
                <v:shape id="Shape 14171" o:spid="_x0000_s1027" style="position:absolute;width:22920;height:91;visibility:visible;mso-wrap-style:square;v-text-anchor:top" coordsize="2292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" path="m,l2292096,r,9144l,9144,,e" fillcolor="black" stroked="f" strokeweight="0">
                  <v:stroke miterlimit="83231f" joinstyle="miter"/>
                  <v:path arrowok="t" textboxrect="0,0,2292096,9144"/>
                </v:shape>
                <w10:wrap type="tight"/>
              </v:group>
            </w:pict>
          </mc:Fallback>
        </mc:AlternateContent>
      </w:r>
    </w:p>
    <w:p w14:paraId="7B0D528E" w14:textId="1D183A3A" w:rsidR="000B3302" w:rsidRPr="00045131" w:rsidRDefault="00CF456F" w:rsidP="00510E81">
      <w:pPr>
        <w:ind w:left="4050"/>
      </w:pPr>
      <w:r>
        <w:rPr>
          <w:lang w:eastAsia="zh-CN"/>
        </w:rPr>
        <w:t xml:space="preserve">Karl Hohn, </w:t>
      </w:r>
      <w:r w:rsidR="00510E81" w:rsidRPr="00045131">
        <w:t>External Reviewer</w:t>
      </w:r>
    </w:p>
    <w:p w14:paraId="28A4508B" w14:textId="1F6E6C58" w:rsidR="00510E81" w:rsidRPr="00045131" w:rsidRDefault="00CF456F" w:rsidP="00510E81">
      <w:pPr>
        <w:ind w:left="4050"/>
      </w:pPr>
      <w:r>
        <w:t>Software Application Developer</w:t>
      </w:r>
    </w:p>
    <w:p w14:paraId="49251A7B" w14:textId="4583EFB5" w:rsidR="000B3302" w:rsidRDefault="000B3302" w:rsidP="000B3302">
      <w:pPr>
        <w:rPr>
          <w:sz w:val="26"/>
          <w:szCs w:val="26"/>
        </w:rPr>
      </w:pPr>
    </w:p>
    <w:p w14:paraId="2F75B521" w14:textId="32F79ACB" w:rsidR="000B3302" w:rsidRDefault="000B3302" w:rsidP="000B3302">
      <w:pPr>
        <w:rPr>
          <w:sz w:val="26"/>
          <w:szCs w:val="26"/>
        </w:rPr>
      </w:pPr>
    </w:p>
    <w:p w14:paraId="51B281AA" w14:textId="50A258F7" w:rsidR="000B3302" w:rsidRDefault="004273DF" w:rsidP="000B3302">
      <w:pPr>
        <w:rPr>
          <w:sz w:val="26"/>
          <w:szCs w:val="26"/>
        </w:rPr>
      </w:pPr>
      <w:r>
        <w:rPr>
          <w:noProof/>
          <w:sz w:val="26"/>
          <w:szCs w:val="26"/>
          <w:lang w:eastAsia="zh-CN"/>
        </w:rPr>
        <mc:AlternateContent>
          <mc:Choice Requires="wps">
            <w:drawing>
              <wp:anchor distT="0" distB="0" distL="114300" distR="114300" simplePos="0" relativeHeight="251675648" behindDoc="0" locked="0" layoutInCell="1" allowOverlap="1" wp14:anchorId="6D318052" wp14:editId="38BEA031">
                <wp:simplePos x="0" y="0"/>
                <wp:positionH relativeFrom="column">
                  <wp:posOffset>2400300</wp:posOffset>
                </wp:positionH>
                <wp:positionV relativeFrom="paragraph">
                  <wp:posOffset>126365</wp:posOffset>
                </wp:positionV>
                <wp:extent cx="2291715" cy="8255"/>
                <wp:effectExtent l="0" t="0" r="0" b="0"/>
                <wp:wrapTight wrapText="bothSides">
                  <wp:wrapPolygon edited="0">
                    <wp:start x="0" y="0"/>
                    <wp:lineTo x="0" y="21600"/>
                    <wp:lineTo x="21600" y="21600"/>
                    <wp:lineTo x="21600" y="0"/>
                  </wp:wrapPolygon>
                </wp:wrapTight>
                <wp:docPr id="4" name="Shape 14172"/>
                <wp:cNvGraphicFramePr/>
                <a:graphic xmlns:a="http://schemas.openxmlformats.org/drawingml/2006/main">
                  <a:graphicData uri="http://schemas.microsoft.com/office/word/2010/wordprocessingShape">
                    <wps:wsp>
                      <wps:cNvSpPr/>
                      <wps:spPr>
                        <a:xfrm>
                          <a:off x="0" y="0"/>
                          <a:ext cx="2291715" cy="8255"/>
                        </a:xfrm>
                        <a:custGeom>
                          <a:avLst/>
                          <a:gdLst/>
                          <a:ahLst/>
                          <a:cxnLst/>
                          <a:rect l="0" t="0" r="0" b="0"/>
                          <a:pathLst>
                            <a:path w="2292096" h="9144">
                              <a:moveTo>
                                <a:pt x="0" y="0"/>
                              </a:moveTo>
                              <a:lnTo>
                                <a:pt x="2292096" y="0"/>
                              </a:lnTo>
                              <a:lnTo>
                                <a:pt x="2292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1C10CDD4" id="Shape 14172" o:spid="_x0000_s1026" style="position:absolute;margin-left:189pt;margin-top:9.95pt;width:180.45pt;height:.65pt;z-index:251675648;visibility:visible;mso-wrap-style:square;mso-wrap-distance-left:9pt;mso-wrap-distance-top:0;mso-wrap-distance-right:9pt;mso-wrap-distance-bottom:0;mso-position-horizontal:absolute;mso-position-horizontal-relative:text;mso-position-vertical:absolute;mso-position-vertical-relative:text;v-text-anchor:top" coordsize="2292096,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" path="m,l2292096,r,9144l,9144,,e" fillcolor="black" stroked="f" strokeweight="0">
                <v:stroke miterlimit="83231f" joinstyle="miter"/>
                <v:path arrowok="t" textboxrect="0,0,2292096,9144"/>
                <w10:wrap type="tight"/>
              </v:shape>
            </w:pict>
          </mc:Fallback>
        </mc:AlternateContent>
      </w:r>
    </w:p>
    <w:p w14:paraId="482525F5" w14:textId="2C0C9714" w:rsidR="000B3302" w:rsidRPr="00045131" w:rsidRDefault="00510E81" w:rsidP="00510E81">
      <w:pPr>
        <w:ind w:left="4050"/>
      </w:pPr>
      <w:r w:rsidRPr="00045131">
        <w:t>Date</w:t>
      </w:r>
    </w:p>
    <w:p w14:paraId="542E019E" w14:textId="76E5A3DF" w:rsidR="000B3302" w:rsidRDefault="000B3302" w:rsidP="000B3302">
      <w:pPr>
        <w:rPr>
          <w:sz w:val="26"/>
          <w:szCs w:val="26"/>
        </w:rPr>
      </w:pPr>
    </w:p>
    <w:p w14:paraId="0400ED88" w14:textId="2EB0B19F" w:rsidR="000B3302" w:rsidRPr="000B3302" w:rsidRDefault="000B3302" w:rsidP="000B3302">
      <w:pPr>
        <w:rPr>
          <w:sz w:val="26"/>
          <w:szCs w:val="26"/>
        </w:rPr>
      </w:pPr>
    </w:p>
    <w:p w14:paraId="74D410F6" w14:textId="77777777" w:rsidR="000B3302" w:rsidRDefault="000B3302">
      <w:r>
        <w:br w:type="page"/>
      </w:r>
    </w:p>
    <w:p w14:paraId="6F139054" w14:textId="326884D9" w:rsidR="007377A5" w:rsidRDefault="009679DF" w:rsidP="00BD3DC4">
      <w:pPr>
        <w:pStyle w:val="1"/>
        <w:spacing w:line="480" w:lineRule="auto"/>
      </w:pPr>
      <w:bookmarkStart w:id="2" w:name="_Toc322965049"/>
      <w:r>
        <w:lastRenderedPageBreak/>
        <w:t>Vita</w:t>
      </w:r>
      <w:bookmarkEnd w:id="1"/>
      <w:bookmarkEnd w:id="2"/>
    </w:p>
    <w:p w14:paraId="2E8684CC" w14:textId="39E42A57" w:rsidR="00BD3DC4" w:rsidRDefault="00EE2241" w:rsidP="00BD3DC4">
      <w:pPr>
        <w:autoSpaceDE w:val="0"/>
        <w:autoSpaceDN w:val="0"/>
        <w:adjustRightInd w:val="0"/>
        <w:spacing w:line="480" w:lineRule="auto"/>
        <w:rPr>
          <w:rFonts w:cs="Times New Roman"/>
        </w:rPr>
      </w:pPr>
      <w:r>
        <w:rPr>
          <w:rFonts w:hint="eastAsia"/>
        </w:rPr>
        <w:t xml:space="preserve">  </w:t>
      </w:r>
      <w:r w:rsidR="00BD3DC4">
        <w:rPr>
          <w:rFonts w:hint="eastAsia"/>
          <w:lang w:eastAsia="zh-CN"/>
        </w:rPr>
        <w:t xml:space="preserve">        </w:t>
      </w:r>
      <w:r w:rsidR="00BD3DC4">
        <w:rPr>
          <w:rFonts w:cs="Times New Roman" w:hint="eastAsia"/>
          <w:lang w:eastAsia="zh-CN"/>
        </w:rPr>
        <w:t>Tianyu Ren</w:t>
      </w:r>
      <w:r w:rsidR="00A81D33">
        <w:rPr>
          <w:rFonts w:cs="Times New Roman" w:hint="eastAsia"/>
          <w:lang w:eastAsia="zh-CN"/>
        </w:rPr>
        <w:t xml:space="preserve"> </w:t>
      </w:r>
      <w:r w:rsidR="00BD3DC4">
        <w:rPr>
          <w:rFonts w:cs="Times New Roman"/>
        </w:rPr>
        <w:t xml:space="preserve">was born in </w:t>
      </w:r>
      <w:r w:rsidR="00BD3DC4">
        <w:rPr>
          <w:rFonts w:cs="Times New Roman" w:hint="eastAsia"/>
          <w:lang w:eastAsia="zh-CN"/>
        </w:rPr>
        <w:t>Beijing</w:t>
      </w:r>
      <w:r w:rsidR="00BD3DC4">
        <w:rPr>
          <w:rFonts w:cs="Times New Roman"/>
        </w:rPr>
        <w:t>, People’s Republic of China, in 199</w:t>
      </w:r>
      <w:r w:rsidR="00BD3DC4">
        <w:rPr>
          <w:rFonts w:cs="Times New Roman" w:hint="eastAsia"/>
          <w:lang w:eastAsia="zh-CN"/>
        </w:rPr>
        <w:t>0</w:t>
      </w:r>
      <w:r w:rsidR="00BD3DC4">
        <w:rPr>
          <w:rFonts w:cs="Times New Roman"/>
        </w:rPr>
        <w:t>. He</w:t>
      </w:r>
      <w:r w:rsidR="00BD3DC4">
        <w:rPr>
          <w:rFonts w:cs="Times New Roman" w:hint="eastAsia"/>
        </w:rPr>
        <w:t xml:space="preserve"> </w:t>
      </w:r>
      <w:r w:rsidR="00BD3DC4">
        <w:rPr>
          <w:rFonts w:cs="Times New Roman"/>
        </w:rPr>
        <w:t xml:space="preserve">attended school at the </w:t>
      </w:r>
      <w:r w:rsidR="00BD3DC4">
        <w:rPr>
          <w:rFonts w:cs="Times New Roman" w:hint="eastAsia"/>
          <w:lang w:eastAsia="zh-CN"/>
        </w:rPr>
        <w:t>Hangzhou Dianzi</w:t>
      </w:r>
      <w:r w:rsidR="00BD3DC4">
        <w:rPr>
          <w:rFonts w:cs="Times New Roman"/>
        </w:rPr>
        <w:t xml:space="preserve"> University, where he studied</w:t>
      </w:r>
      <w:r w:rsidR="00BD3DC4">
        <w:rPr>
          <w:rFonts w:cs="Times New Roman" w:hint="eastAsia"/>
        </w:rPr>
        <w:t xml:space="preserve"> </w:t>
      </w:r>
      <w:r w:rsidR="00BD3DC4">
        <w:rPr>
          <w:rFonts w:cs="Times New Roman" w:hint="eastAsia"/>
          <w:lang w:eastAsia="zh-CN"/>
        </w:rPr>
        <w:t xml:space="preserve">Printing Engineering </w:t>
      </w:r>
      <w:r w:rsidR="00BD3DC4">
        <w:rPr>
          <w:rFonts w:cs="Times New Roman"/>
        </w:rPr>
        <w:t xml:space="preserve">and received a </w:t>
      </w:r>
      <w:r w:rsidR="00BD3DC4" w:rsidRPr="00BD3DC4">
        <w:rPr>
          <w:rFonts w:cs="Times New Roman"/>
        </w:rPr>
        <w:t>bachelor's</w:t>
      </w:r>
      <w:r w:rsidR="00BD3DC4">
        <w:rPr>
          <w:rFonts w:cs="Times New Roman"/>
        </w:rPr>
        <w:t xml:space="preserve"> degree in Engineering in 201</w:t>
      </w:r>
      <w:r w:rsidR="00BD3DC4">
        <w:rPr>
          <w:rFonts w:cs="Times New Roman" w:hint="eastAsia"/>
          <w:lang w:eastAsia="zh-CN"/>
        </w:rPr>
        <w:t>2</w:t>
      </w:r>
      <w:r w:rsidR="00BD3DC4">
        <w:rPr>
          <w:rFonts w:cs="Times New Roman"/>
        </w:rPr>
        <w:t>. In 2013 he</w:t>
      </w:r>
      <w:r w:rsidR="00BD3DC4">
        <w:rPr>
          <w:rFonts w:cs="Times New Roman" w:hint="eastAsia"/>
        </w:rPr>
        <w:t xml:space="preserve"> </w:t>
      </w:r>
      <w:r w:rsidR="00BD3DC4">
        <w:rPr>
          <w:rFonts w:cs="Times New Roman"/>
        </w:rPr>
        <w:t xml:space="preserve">began a master’s degree in Integrated Digital Media at New </w:t>
      </w:r>
      <w:r w:rsidR="00A5745C">
        <w:rPr>
          <w:rFonts w:cs="Times New Roman"/>
        </w:rPr>
        <w:t>York University, where he learned</w:t>
      </w:r>
      <w:r w:rsidR="00BD3DC4">
        <w:rPr>
          <w:rFonts w:cs="Times New Roman" w:hint="eastAsia"/>
        </w:rPr>
        <w:t xml:space="preserve"> </w:t>
      </w:r>
      <w:r w:rsidR="00BD3DC4">
        <w:rPr>
          <w:rFonts w:cs="Times New Roman"/>
        </w:rPr>
        <w:t>web design, multi-media design</w:t>
      </w:r>
      <w:r w:rsidR="00BD3DC4">
        <w:rPr>
          <w:rFonts w:cs="Times New Roman" w:hint="eastAsia"/>
          <w:lang w:eastAsia="zh-CN"/>
        </w:rPr>
        <w:t xml:space="preserve"> and digital media</w:t>
      </w:r>
      <w:r w:rsidR="00BD3DC4">
        <w:rPr>
          <w:rFonts w:cs="Times New Roman"/>
        </w:rPr>
        <w:t>. The artistic atmosphere in New York attracts him. After</w:t>
      </w:r>
    </w:p>
    <w:p w14:paraId="3F917773" w14:textId="53BEC0A4" w:rsidR="00BD3DC4" w:rsidRDefault="00BD3DC4" w:rsidP="00BD3DC4">
      <w:pPr>
        <w:autoSpaceDE w:val="0"/>
        <w:autoSpaceDN w:val="0"/>
        <w:adjustRightInd w:val="0"/>
        <w:spacing w:line="480" w:lineRule="auto"/>
        <w:rPr>
          <w:rFonts w:cs="Times New Roman"/>
          <w:sz w:val="32"/>
          <w:szCs w:val="32"/>
          <w:lang w:eastAsia="zh-CN"/>
        </w:rPr>
      </w:pPr>
      <w:r>
        <w:rPr>
          <w:rFonts w:cs="Times New Roman"/>
        </w:rPr>
        <w:t xml:space="preserve">graduation, he intends to pursue a career in commercial photography and </w:t>
      </w:r>
      <w:r>
        <w:rPr>
          <w:rFonts w:cs="Times New Roman" w:hint="eastAsia"/>
          <w:lang w:eastAsia="zh-CN"/>
        </w:rPr>
        <w:t>videography.</w:t>
      </w:r>
    </w:p>
    <w:p w14:paraId="62E3BBB8" w14:textId="02A901BD" w:rsidR="007377A5" w:rsidRDefault="007377A5" w:rsidP="00220E74">
      <w:pPr>
        <w:pStyle w:val="Body"/>
        <w:rPr>
          <w:lang w:eastAsia="zh-CN"/>
        </w:rPr>
      </w:pPr>
    </w:p>
    <w:p w14:paraId="55A57ADA" w14:textId="77777777" w:rsidR="007377A5" w:rsidRDefault="007377A5" w:rsidP="00C04465">
      <w:pPr>
        <w:spacing w:line="480" w:lineRule="auto"/>
        <w:rPr>
          <w:rFonts w:cs="Times New Roman"/>
          <w:sz w:val="32"/>
          <w:szCs w:val="32"/>
        </w:rPr>
      </w:pPr>
    </w:p>
    <w:p w14:paraId="502A2BFD" w14:textId="4AA04753" w:rsidR="007377A5" w:rsidRDefault="007377A5" w:rsidP="00BD3DC4">
      <w:pPr>
        <w:autoSpaceDE w:val="0"/>
        <w:autoSpaceDN w:val="0"/>
        <w:adjustRightInd w:val="0"/>
        <w:rPr>
          <w:rFonts w:cs="Times New Roman"/>
          <w:sz w:val="32"/>
          <w:szCs w:val="32"/>
        </w:rPr>
      </w:pPr>
      <w:r>
        <w:rPr>
          <w:rFonts w:cs="Times New Roman"/>
          <w:sz w:val="32"/>
          <w:szCs w:val="32"/>
        </w:rPr>
        <w:br w:type="page"/>
      </w:r>
    </w:p>
    <w:p w14:paraId="0F280FAA" w14:textId="61F214FF" w:rsidR="00AF4B56" w:rsidRPr="002463EE" w:rsidRDefault="002475CA" w:rsidP="006104D6">
      <w:pPr>
        <w:pStyle w:val="1"/>
      </w:pPr>
      <w:r>
        <w:lastRenderedPageBreak/>
        <w:t>Abstract</w:t>
      </w:r>
    </w:p>
    <w:p w14:paraId="4C097C67" w14:textId="7FEAA73F" w:rsidR="00AF4B56" w:rsidRDefault="00AF4B56" w:rsidP="00371FC9">
      <w:pPr>
        <w:spacing w:line="259" w:lineRule="auto"/>
        <w:ind w:left="1296"/>
      </w:pPr>
      <w:r>
        <w:rPr>
          <w:b/>
          <w:sz w:val="28"/>
        </w:rPr>
        <w:t xml:space="preserve"> </w:t>
      </w:r>
    </w:p>
    <w:p w14:paraId="505C08CA" w14:textId="77777777" w:rsidR="002F1E92" w:rsidRDefault="002F1E92" w:rsidP="002F1E92">
      <w:pPr>
        <w:autoSpaceDE w:val="0"/>
        <w:autoSpaceDN w:val="0"/>
        <w:adjustRightInd w:val="0"/>
        <w:jc w:val="center"/>
        <w:rPr>
          <w:rFonts w:cs="Times New Roman"/>
          <w:sz w:val="34"/>
          <w:szCs w:val="34"/>
        </w:rPr>
      </w:pPr>
      <w:r>
        <w:rPr>
          <w:rFonts w:cs="Times New Roman"/>
          <w:i/>
          <w:sz w:val="34"/>
          <w:szCs w:val="34"/>
        </w:rPr>
        <w:t>“</w:t>
      </w:r>
      <w:r w:rsidRPr="00E80A83">
        <w:rPr>
          <w:rFonts w:cs="Times New Roman"/>
          <w:sz w:val="34"/>
          <w:szCs w:val="34"/>
        </w:rPr>
        <w:t>Food for friends</w:t>
      </w:r>
      <w:r>
        <w:rPr>
          <w:rFonts w:cs="Times New Roman"/>
          <w:i/>
          <w:sz w:val="34"/>
          <w:szCs w:val="34"/>
        </w:rPr>
        <w:t>”</w:t>
      </w:r>
      <w:r>
        <w:rPr>
          <w:rFonts w:cs="Times New Roman"/>
          <w:sz w:val="34"/>
          <w:szCs w:val="34"/>
        </w:rPr>
        <w:t xml:space="preserve">: </w:t>
      </w:r>
    </w:p>
    <w:p w14:paraId="75CA1E86" w14:textId="308247B4" w:rsidR="002F1E92" w:rsidRDefault="009B4B57" w:rsidP="002F1E92">
      <w:pPr>
        <w:autoSpaceDE w:val="0"/>
        <w:autoSpaceDN w:val="0"/>
        <w:adjustRightInd w:val="0"/>
        <w:jc w:val="center"/>
        <w:rPr>
          <w:rFonts w:cs="Times New Roman"/>
          <w:sz w:val="34"/>
          <w:szCs w:val="34"/>
        </w:rPr>
      </w:pPr>
      <w:r>
        <w:rPr>
          <w:rFonts w:cs="Times New Roman"/>
          <w:sz w:val="34"/>
          <w:szCs w:val="34"/>
        </w:rPr>
        <w:t>A n</w:t>
      </w:r>
      <w:r w:rsidR="002F1E92">
        <w:rPr>
          <w:rFonts w:cs="Times New Roman"/>
          <w:sz w:val="34"/>
          <w:szCs w:val="34"/>
        </w:rPr>
        <w:t>ew way for people get friends through social net work application and food</w:t>
      </w:r>
    </w:p>
    <w:p w14:paraId="5DA4E87E" w14:textId="77777777" w:rsidR="00AF4B56" w:rsidRDefault="00AF4B56" w:rsidP="00AF4B56">
      <w:pPr>
        <w:spacing w:line="259" w:lineRule="auto"/>
        <w:ind w:left="1295"/>
        <w:jc w:val="center"/>
      </w:pPr>
      <w:r>
        <w:rPr>
          <w:b/>
          <w:sz w:val="28"/>
        </w:rPr>
        <w:t xml:space="preserve"> </w:t>
      </w:r>
    </w:p>
    <w:p w14:paraId="1A7822C9" w14:textId="77777777" w:rsidR="00AF4B56" w:rsidRDefault="00AF4B56" w:rsidP="00AF4B56">
      <w:pPr>
        <w:spacing w:line="259" w:lineRule="auto"/>
        <w:ind w:right="1"/>
        <w:jc w:val="center"/>
      </w:pPr>
      <w:r>
        <w:rPr>
          <w:b/>
          <w:sz w:val="28"/>
        </w:rPr>
        <w:t xml:space="preserve">by </w:t>
      </w:r>
    </w:p>
    <w:p w14:paraId="0DDB39E9" w14:textId="77777777" w:rsidR="00AF4B56" w:rsidRDefault="00AF4B56" w:rsidP="00AF4B56">
      <w:pPr>
        <w:spacing w:line="259" w:lineRule="auto"/>
        <w:ind w:left="1296"/>
      </w:pPr>
      <w:r>
        <w:rPr>
          <w:b/>
          <w:sz w:val="28"/>
        </w:rPr>
        <w:t xml:space="preserve"> </w:t>
      </w:r>
    </w:p>
    <w:p w14:paraId="2E495EA9" w14:textId="77777777" w:rsidR="00AF4B56" w:rsidRDefault="00AF4B56" w:rsidP="00AF4B56">
      <w:pPr>
        <w:spacing w:line="259" w:lineRule="auto"/>
        <w:ind w:left="1296"/>
      </w:pPr>
      <w:r>
        <w:rPr>
          <w:b/>
          <w:sz w:val="28"/>
        </w:rPr>
        <w:t xml:space="preserve"> </w:t>
      </w:r>
    </w:p>
    <w:p w14:paraId="4FC14A04" w14:textId="11059C52" w:rsidR="00AF4B56" w:rsidRDefault="007A46B6" w:rsidP="00AF4B56">
      <w:pPr>
        <w:spacing w:line="259" w:lineRule="auto"/>
        <w:ind w:right="1"/>
        <w:jc w:val="center"/>
        <w:rPr>
          <w:lang w:eastAsia="zh-CN"/>
        </w:rPr>
      </w:pPr>
      <w:r>
        <w:rPr>
          <w:b/>
          <w:sz w:val="28"/>
        </w:rPr>
        <w:t>T</w:t>
      </w:r>
      <w:r w:rsidR="002F1E92">
        <w:rPr>
          <w:rFonts w:hint="eastAsia"/>
          <w:b/>
          <w:sz w:val="28"/>
          <w:lang w:eastAsia="zh-CN"/>
        </w:rPr>
        <w:t>ianyu</w:t>
      </w:r>
      <w:r w:rsidR="009B4B57">
        <w:rPr>
          <w:b/>
          <w:sz w:val="28"/>
          <w:lang w:eastAsia="zh-CN"/>
        </w:rPr>
        <w:t xml:space="preserve"> Ren</w:t>
      </w:r>
    </w:p>
    <w:p w14:paraId="45416660" w14:textId="77777777" w:rsidR="00AF4B56" w:rsidRDefault="00AF4B56" w:rsidP="00AF4B56">
      <w:pPr>
        <w:spacing w:line="259" w:lineRule="auto"/>
        <w:ind w:left="1295"/>
        <w:jc w:val="center"/>
      </w:pPr>
      <w:r>
        <w:rPr>
          <w:b/>
          <w:sz w:val="28"/>
        </w:rPr>
        <w:t xml:space="preserve"> </w:t>
      </w:r>
    </w:p>
    <w:p w14:paraId="7901526E" w14:textId="77777777" w:rsidR="00AF4B56" w:rsidRDefault="00AF4B56" w:rsidP="00AF4B56">
      <w:pPr>
        <w:spacing w:line="259" w:lineRule="auto"/>
        <w:ind w:left="1295"/>
        <w:jc w:val="center"/>
      </w:pPr>
      <w:r>
        <w:rPr>
          <w:b/>
          <w:sz w:val="28"/>
        </w:rPr>
        <w:t xml:space="preserve"> </w:t>
      </w:r>
    </w:p>
    <w:p w14:paraId="42C432D5" w14:textId="6DA9E33A" w:rsidR="00AF4B56" w:rsidRDefault="00AF4B56" w:rsidP="00AF4B56">
      <w:pPr>
        <w:spacing w:line="259" w:lineRule="auto"/>
        <w:ind w:right="1"/>
        <w:jc w:val="center"/>
      </w:pPr>
    </w:p>
    <w:p w14:paraId="7BDEEC5E" w14:textId="77777777" w:rsidR="00AF4B56" w:rsidRDefault="00AF4B56" w:rsidP="00AF4B56">
      <w:pPr>
        <w:spacing w:line="259" w:lineRule="auto"/>
        <w:ind w:left="1295"/>
        <w:jc w:val="center"/>
      </w:pPr>
      <w:r>
        <w:rPr>
          <w:b/>
          <w:sz w:val="28"/>
        </w:rPr>
        <w:t xml:space="preserve"> </w:t>
      </w:r>
    </w:p>
    <w:p w14:paraId="321ECDEE" w14:textId="1195857D" w:rsidR="00AF4B56" w:rsidRDefault="00AF4B56" w:rsidP="00AF4B56">
      <w:pPr>
        <w:spacing w:line="259" w:lineRule="auto"/>
        <w:jc w:val="center"/>
      </w:pPr>
      <w:r>
        <w:rPr>
          <w:b/>
          <w:sz w:val="28"/>
        </w:rPr>
        <w:t xml:space="preserve">Advisor: Prof. Brian MacMillan, MS </w:t>
      </w:r>
    </w:p>
    <w:p w14:paraId="62CEFFFF" w14:textId="77777777" w:rsidR="00AF4B56" w:rsidRDefault="00AF4B56" w:rsidP="00AF4B56">
      <w:pPr>
        <w:spacing w:line="259" w:lineRule="auto"/>
        <w:ind w:left="1286"/>
        <w:jc w:val="center"/>
      </w:pPr>
      <w:r>
        <w:t xml:space="preserve"> </w:t>
      </w:r>
    </w:p>
    <w:p w14:paraId="3A3FBFFD" w14:textId="77777777" w:rsidR="00AF4B56" w:rsidRDefault="00AF4B56" w:rsidP="00AF4B56">
      <w:pPr>
        <w:spacing w:line="259" w:lineRule="auto"/>
        <w:ind w:left="1286"/>
        <w:jc w:val="center"/>
      </w:pPr>
      <w:r>
        <w:t xml:space="preserve"> </w:t>
      </w:r>
    </w:p>
    <w:p w14:paraId="3AB52B65" w14:textId="77777777" w:rsidR="00AF4B56" w:rsidRDefault="00AF4B56" w:rsidP="00AF4B56">
      <w:pPr>
        <w:spacing w:line="259" w:lineRule="auto"/>
        <w:jc w:val="center"/>
      </w:pPr>
      <w:r>
        <w:rPr>
          <w:b/>
        </w:rPr>
        <w:t xml:space="preserve">Submitted in Partial Fulfillment of the Requirements for </w:t>
      </w:r>
    </w:p>
    <w:p w14:paraId="534E9D67" w14:textId="77777777" w:rsidR="00AF4B56" w:rsidRDefault="00AF4B56" w:rsidP="00AF4B56">
      <w:pPr>
        <w:spacing w:line="259" w:lineRule="auto"/>
        <w:ind w:left="1286"/>
        <w:jc w:val="center"/>
      </w:pPr>
      <w:r>
        <w:rPr>
          <w:b/>
        </w:rPr>
        <w:t xml:space="preserve"> </w:t>
      </w:r>
    </w:p>
    <w:p w14:paraId="09F95ED9" w14:textId="597B0623" w:rsidR="00AF4B56" w:rsidRDefault="00AF4B56" w:rsidP="00AF4B56">
      <w:pPr>
        <w:spacing w:line="259" w:lineRule="auto"/>
        <w:jc w:val="center"/>
      </w:pPr>
      <w:r>
        <w:rPr>
          <w:b/>
        </w:rPr>
        <w:t>the Degree of Master of Science (</w:t>
      </w:r>
      <w:r w:rsidRPr="00AF4B56">
        <w:rPr>
          <w:b/>
        </w:rPr>
        <w:t>Integrated Digital Media</w:t>
      </w:r>
      <w:r>
        <w:rPr>
          <w:b/>
        </w:rPr>
        <w:t xml:space="preserve">)  </w:t>
      </w:r>
    </w:p>
    <w:p w14:paraId="3EB869EC" w14:textId="77777777" w:rsidR="00AF4B56" w:rsidRDefault="00AF4B56" w:rsidP="00AF4B56">
      <w:pPr>
        <w:spacing w:line="259" w:lineRule="auto"/>
        <w:ind w:left="1286"/>
        <w:jc w:val="center"/>
      </w:pPr>
      <w:r>
        <w:t xml:space="preserve"> </w:t>
      </w:r>
    </w:p>
    <w:p w14:paraId="43C45A53" w14:textId="77777777" w:rsidR="00AF4B56" w:rsidRDefault="00AF4B56" w:rsidP="00AF4B56">
      <w:pPr>
        <w:spacing w:line="259" w:lineRule="auto"/>
        <w:ind w:left="1286"/>
        <w:jc w:val="center"/>
      </w:pPr>
      <w:r>
        <w:t xml:space="preserve"> </w:t>
      </w:r>
    </w:p>
    <w:p w14:paraId="5ECA08F4" w14:textId="3A1D9C7A" w:rsidR="00AF4B56" w:rsidRDefault="007A46B6" w:rsidP="00AF4B56">
      <w:pPr>
        <w:spacing w:line="259" w:lineRule="auto"/>
        <w:ind w:right="20"/>
        <w:jc w:val="center"/>
      </w:pPr>
      <w:r>
        <w:rPr>
          <w:b/>
        </w:rPr>
        <w:t>May 2016</w:t>
      </w:r>
    </w:p>
    <w:p w14:paraId="5F8D7C63" w14:textId="3D242A0C" w:rsidR="00AF4B56" w:rsidRDefault="00AF4B56" w:rsidP="00993AEE">
      <w:pPr>
        <w:spacing w:line="259" w:lineRule="auto"/>
        <w:ind w:left="1296"/>
      </w:pPr>
      <w:r>
        <w:t xml:space="preserve">  </w:t>
      </w:r>
    </w:p>
    <w:p w14:paraId="4F14CBAE" w14:textId="77777777" w:rsidR="004E6BB2" w:rsidRDefault="004E6BB2" w:rsidP="007A46B6">
      <w:pPr>
        <w:spacing w:after="8" w:line="355" w:lineRule="auto"/>
        <w:rPr>
          <w:rFonts w:cs="Times New Roman"/>
          <w:b/>
          <w:lang w:eastAsia="zh-CN"/>
        </w:rPr>
      </w:pPr>
    </w:p>
    <w:p w14:paraId="0C8690A9" w14:textId="0CBEC48A" w:rsidR="007377A5" w:rsidRPr="001E1AD7" w:rsidRDefault="00D023F1" w:rsidP="007A46B6">
      <w:pPr>
        <w:spacing w:after="8" w:line="355" w:lineRule="auto"/>
        <w:rPr>
          <w:lang w:eastAsia="zh-CN"/>
        </w:rPr>
      </w:pPr>
      <w:r>
        <w:rPr>
          <w:rFonts w:cs="Times New Roman" w:hint="eastAsia"/>
          <w:b/>
        </w:rPr>
        <w:t xml:space="preserve">Food </w:t>
      </w:r>
      <w:r>
        <w:rPr>
          <w:rFonts w:cs="Times New Roman" w:hint="eastAsia"/>
          <w:b/>
          <w:lang w:eastAsia="zh-CN"/>
        </w:rPr>
        <w:t>f</w:t>
      </w:r>
      <w:r w:rsidR="004E6BB2">
        <w:rPr>
          <w:rFonts w:cs="Times New Roman" w:hint="eastAsia"/>
          <w:b/>
        </w:rPr>
        <w:t xml:space="preserve">or Friends </w:t>
      </w:r>
      <w:r w:rsidR="004E6BB2">
        <w:rPr>
          <w:rFonts w:cs="Times New Roman" w:hint="eastAsia"/>
        </w:rPr>
        <w:t xml:space="preserve">is an application </w:t>
      </w:r>
      <w:r w:rsidR="00A61348">
        <w:rPr>
          <w:rFonts w:cs="Times New Roman" w:hint="eastAsia"/>
          <w:lang w:eastAsia="zh-CN"/>
        </w:rPr>
        <w:t xml:space="preserve">to </w:t>
      </w:r>
      <w:r w:rsidR="004E6BB2" w:rsidRPr="00A61348">
        <w:rPr>
          <w:rFonts w:cs="Times New Roman" w:hint="eastAsia"/>
          <w:color w:val="000000" w:themeColor="text1"/>
        </w:rPr>
        <w:t xml:space="preserve">help </w:t>
      </w:r>
      <w:r w:rsidR="00A61348">
        <w:rPr>
          <w:rFonts w:cs="Times New Roman" w:hint="eastAsia"/>
          <w:color w:val="000000" w:themeColor="text1"/>
          <w:lang w:eastAsia="zh-CN"/>
        </w:rPr>
        <w:t xml:space="preserve">people who we are </w:t>
      </w:r>
      <w:r w:rsidR="004E6BB2" w:rsidRPr="00A61348">
        <w:rPr>
          <w:rFonts w:cs="Times New Roman" w:hint="eastAsia"/>
          <w:color w:val="000000" w:themeColor="text1"/>
        </w:rPr>
        <w:t>new</w:t>
      </w:r>
      <w:r w:rsidR="004E6BB2">
        <w:rPr>
          <w:rFonts w:cs="Times New Roman" w:hint="eastAsia"/>
        </w:rPr>
        <w:t xml:space="preserve"> in a new place or travelers to have new friends. At the same time, through this application people </w:t>
      </w:r>
      <w:r w:rsidR="00A61348">
        <w:rPr>
          <w:rFonts w:cs="Times New Roman" w:hint="eastAsia"/>
          <w:lang w:eastAsia="zh-CN"/>
        </w:rPr>
        <w:t xml:space="preserve">can </w:t>
      </w:r>
      <w:r w:rsidR="004E6BB2">
        <w:rPr>
          <w:rFonts w:cs="Times New Roman" w:hint="eastAsia"/>
        </w:rPr>
        <w:t xml:space="preserve">get </w:t>
      </w:r>
      <w:r w:rsidR="004E6BB2">
        <w:rPr>
          <w:rFonts w:cs="Times New Roman"/>
        </w:rPr>
        <w:t>reasonable</w:t>
      </w:r>
      <w:r w:rsidR="004E6BB2">
        <w:rPr>
          <w:rFonts w:cs="Times New Roman" w:hint="eastAsia"/>
        </w:rPr>
        <w:t xml:space="preserve"> price food and have an </w:t>
      </w:r>
      <w:r w:rsidR="004E6BB2">
        <w:rPr>
          <w:rFonts w:cs="Times New Roman"/>
        </w:rPr>
        <w:t>unforgettable</w:t>
      </w:r>
      <w:r w:rsidR="004E6BB2">
        <w:rPr>
          <w:rFonts w:cs="Times New Roman" w:hint="eastAsia"/>
        </w:rPr>
        <w:t xml:space="preserve"> travel experience and memory</w:t>
      </w:r>
      <w:r w:rsidR="004E6BB2">
        <w:rPr>
          <w:rFonts w:cs="Times New Roman"/>
        </w:rPr>
        <w:t>.</w:t>
      </w:r>
      <w:r w:rsidR="004E6BB2">
        <w:rPr>
          <w:rFonts w:cs="Times New Roman" w:hint="eastAsia"/>
        </w:rPr>
        <w:t xml:space="preserve"> </w:t>
      </w:r>
      <w:r w:rsidR="00A61348">
        <w:rPr>
          <w:rFonts w:cs="Times New Roman" w:hint="eastAsia"/>
          <w:lang w:eastAsia="zh-CN"/>
        </w:rPr>
        <w:t>Through</w:t>
      </w:r>
      <w:r w:rsidR="00A61348">
        <w:rPr>
          <w:rFonts w:cs="Times New Roman" w:hint="eastAsia"/>
        </w:rPr>
        <w:t xml:space="preserve"> </w:t>
      </w:r>
      <w:r w:rsidR="004E6BB2">
        <w:rPr>
          <w:rFonts w:cs="Times New Roman" w:hint="eastAsia"/>
        </w:rPr>
        <w:t xml:space="preserve">this platform, users </w:t>
      </w:r>
      <w:r w:rsidR="00A61348">
        <w:rPr>
          <w:rFonts w:cs="Times New Roman" w:hint="eastAsia"/>
          <w:lang w:eastAsia="zh-CN"/>
        </w:rPr>
        <w:t xml:space="preserve">can </w:t>
      </w:r>
      <w:r w:rsidR="004E6BB2">
        <w:rPr>
          <w:rFonts w:cs="Times New Roman" w:hint="eastAsia"/>
        </w:rPr>
        <w:t xml:space="preserve">have different experiences </w:t>
      </w:r>
      <w:r w:rsidR="00A61348">
        <w:rPr>
          <w:rFonts w:cs="Times New Roman" w:hint="eastAsia"/>
          <w:lang w:eastAsia="zh-CN"/>
        </w:rPr>
        <w:t>than provide by</w:t>
      </w:r>
      <w:r w:rsidR="00A61348">
        <w:rPr>
          <w:rFonts w:cs="Times New Roman" w:hint="eastAsia"/>
        </w:rPr>
        <w:t xml:space="preserve"> </w:t>
      </w:r>
      <w:r w:rsidR="004E6BB2">
        <w:rPr>
          <w:rFonts w:cs="Times New Roman" w:hint="eastAsia"/>
        </w:rPr>
        <w:t xml:space="preserve">other travel or food guide applications or any other social network </w:t>
      </w:r>
      <w:r w:rsidR="004E6BB2">
        <w:rPr>
          <w:rFonts w:cs="Times New Roman"/>
        </w:rPr>
        <w:t>applications</w:t>
      </w:r>
      <w:r w:rsidR="004E6BB2">
        <w:rPr>
          <w:rFonts w:cs="Times New Roman" w:hint="eastAsia"/>
        </w:rPr>
        <w:t>. People</w:t>
      </w:r>
      <w:r w:rsidR="00A61348">
        <w:rPr>
          <w:rFonts w:cs="Times New Roman" w:hint="eastAsia"/>
          <w:lang w:eastAsia="zh-CN"/>
        </w:rPr>
        <w:t xml:space="preserve"> can </w:t>
      </w:r>
      <w:r w:rsidR="004E6BB2">
        <w:rPr>
          <w:rFonts w:cs="Times New Roman" w:hint="eastAsia"/>
        </w:rPr>
        <w:t>get face to face connection</w:t>
      </w:r>
      <w:ins w:id="3" w:author="New User" w:date="2016-04-22T17:21:00Z">
        <w:r w:rsidR="002475CA">
          <w:rPr>
            <w:rFonts w:cs="Times New Roman"/>
          </w:rPr>
          <w:t>s</w:t>
        </w:r>
      </w:ins>
      <w:r w:rsidR="004E6BB2">
        <w:rPr>
          <w:rFonts w:cs="Times New Roman" w:hint="eastAsia"/>
        </w:rPr>
        <w:t xml:space="preserve"> with other people. </w:t>
      </w:r>
    </w:p>
    <w:p w14:paraId="21685F44" w14:textId="77777777" w:rsidR="007377A5" w:rsidRDefault="007377A5" w:rsidP="007377A5"/>
    <w:p w14:paraId="3C1B6C33" w14:textId="0363DF41" w:rsidR="007377A5" w:rsidRDefault="00993AEE" w:rsidP="007377A5">
      <w:r>
        <w:t xml:space="preserve">Keywords: </w:t>
      </w:r>
      <w:r w:rsidR="002F1E92">
        <w:rPr>
          <w:rFonts w:hint="eastAsia"/>
          <w:lang w:eastAsia="zh-CN"/>
        </w:rPr>
        <w:t xml:space="preserve"> food, friends, application, new travel experience, social network</w:t>
      </w:r>
      <w:r w:rsidR="007377A5">
        <w:br w:type="page"/>
      </w:r>
    </w:p>
    <w:p w14:paraId="00453CAB" w14:textId="6D5F2584" w:rsidR="007377A5" w:rsidRDefault="002475CA" w:rsidP="00996800">
      <w:pPr>
        <w:pStyle w:val="1"/>
        <w:tabs>
          <w:tab w:val="center" w:pos="4365"/>
          <w:tab w:val="left" w:pos="6402"/>
          <w:tab w:val="left" w:pos="6480"/>
          <w:tab w:val="left" w:pos="7012"/>
        </w:tabs>
        <w:jc w:val="left"/>
      </w:pPr>
      <w:bookmarkStart w:id="4" w:name="_Table_of_Contents"/>
      <w:bookmarkStart w:id="5" w:name="_Ref260992440"/>
      <w:bookmarkStart w:id="6" w:name="_Toc322965051"/>
      <w:bookmarkEnd w:id="4"/>
      <w:r>
        <w:lastRenderedPageBreak/>
        <w:tab/>
      </w:r>
      <w:r w:rsidR="007377A5">
        <w:t>Table of Contents</w:t>
      </w:r>
      <w:bookmarkEnd w:id="5"/>
      <w:bookmarkEnd w:id="6"/>
      <w:r>
        <w:tab/>
      </w:r>
      <w:r>
        <w:tab/>
      </w:r>
      <w:r>
        <w:tab/>
      </w:r>
    </w:p>
    <w:p w14:paraId="1A127105" w14:textId="484311A3" w:rsidR="00CA040C" w:rsidRPr="00CA040C" w:rsidRDefault="002475CA" w:rsidP="00996800">
      <w:pPr>
        <w:tabs>
          <w:tab w:val="left" w:pos="6402"/>
        </w:tabs>
      </w:pPr>
      <w:r>
        <w:tab/>
      </w:r>
    </w:p>
    <w:p w14:paraId="04D7AD4E" w14:textId="77777777" w:rsidR="002475CA" w:rsidRDefault="007377A5">
      <w:pPr>
        <w:pStyle w:val="11"/>
        <w:tabs>
          <w:tab w:val="right" w:leader="dot" w:pos="8720"/>
        </w:tabs>
        <w:rPr>
          <w:rFonts w:asciiTheme="minorHAnsi" w:hAnsiTheme="minorHAnsi"/>
          <w:noProof/>
          <w:lang w:eastAsia="ja-JP"/>
        </w:rPr>
      </w:pPr>
      <w:r>
        <w:fldChar w:fldCharType="begin"/>
      </w:r>
      <w:r>
        <w:instrText xml:space="preserve"> TOC \o "1-3" </w:instrText>
      </w:r>
      <w:r>
        <w:fldChar w:fldCharType="separate"/>
      </w:r>
      <w:r w:rsidR="002475CA" w:rsidRPr="006767B4">
        <w:rPr>
          <w:rFonts w:cs="Times New Roman"/>
          <w:noProof/>
        </w:rPr>
        <w:t>Approved by the Guidance Committee:</w:t>
      </w:r>
      <w:r w:rsidR="002475CA">
        <w:rPr>
          <w:noProof/>
        </w:rPr>
        <w:tab/>
      </w:r>
      <w:r w:rsidR="002475CA">
        <w:rPr>
          <w:noProof/>
        </w:rPr>
        <w:fldChar w:fldCharType="begin"/>
      </w:r>
      <w:r w:rsidR="002475CA">
        <w:rPr>
          <w:noProof/>
        </w:rPr>
        <w:instrText xml:space="preserve"> PAGEREF _Toc322965048 \h </w:instrText>
      </w:r>
      <w:r w:rsidR="002475CA">
        <w:rPr>
          <w:noProof/>
        </w:rPr>
      </w:r>
      <w:r w:rsidR="002475CA">
        <w:rPr>
          <w:noProof/>
        </w:rPr>
        <w:fldChar w:fldCharType="separate"/>
      </w:r>
      <w:r w:rsidR="002475CA">
        <w:rPr>
          <w:noProof/>
        </w:rPr>
        <w:t>ii</w:t>
      </w:r>
      <w:r w:rsidR="002475CA">
        <w:rPr>
          <w:noProof/>
        </w:rPr>
        <w:fldChar w:fldCharType="end"/>
      </w:r>
    </w:p>
    <w:p w14:paraId="61203EE8" w14:textId="77777777" w:rsidR="002475CA" w:rsidRDefault="002475CA">
      <w:pPr>
        <w:pStyle w:val="11"/>
        <w:tabs>
          <w:tab w:val="right" w:leader="dot" w:pos="8720"/>
        </w:tabs>
        <w:rPr>
          <w:rFonts w:asciiTheme="minorHAnsi" w:hAnsiTheme="minorHAnsi"/>
          <w:noProof/>
          <w:lang w:eastAsia="ja-JP"/>
        </w:rPr>
      </w:pPr>
      <w:r>
        <w:rPr>
          <w:noProof/>
        </w:rPr>
        <w:t>Vita</w:t>
      </w:r>
      <w:r>
        <w:rPr>
          <w:noProof/>
        </w:rPr>
        <w:tab/>
      </w:r>
      <w:r>
        <w:rPr>
          <w:noProof/>
        </w:rPr>
        <w:fldChar w:fldCharType="begin"/>
      </w:r>
      <w:r>
        <w:rPr>
          <w:noProof/>
        </w:rPr>
        <w:instrText xml:space="preserve"> PAGEREF _Toc322965049 \h </w:instrText>
      </w:r>
      <w:r>
        <w:rPr>
          <w:noProof/>
        </w:rPr>
      </w:r>
      <w:r>
        <w:rPr>
          <w:noProof/>
        </w:rPr>
        <w:fldChar w:fldCharType="separate"/>
      </w:r>
      <w:r>
        <w:rPr>
          <w:noProof/>
        </w:rPr>
        <w:t>iii</w:t>
      </w:r>
      <w:r>
        <w:rPr>
          <w:noProof/>
        </w:rPr>
        <w:fldChar w:fldCharType="end"/>
      </w:r>
    </w:p>
    <w:p w14:paraId="2D1A459D" w14:textId="77777777" w:rsidR="002475CA" w:rsidRDefault="002475CA">
      <w:pPr>
        <w:pStyle w:val="21"/>
        <w:tabs>
          <w:tab w:val="right" w:leader="dot" w:pos="8720"/>
        </w:tabs>
        <w:rPr>
          <w:rFonts w:asciiTheme="minorHAnsi" w:hAnsiTheme="minorHAnsi"/>
          <w:noProof/>
          <w:lang w:eastAsia="ja-JP"/>
        </w:rPr>
      </w:pPr>
      <w:r w:rsidRPr="006767B4">
        <w:rPr>
          <w:rFonts w:cs="Times New Roman"/>
          <w:noProof/>
        </w:rPr>
        <w:t>ABSTRACT</w:t>
      </w:r>
      <w:r>
        <w:rPr>
          <w:noProof/>
        </w:rPr>
        <w:tab/>
      </w:r>
      <w:r>
        <w:rPr>
          <w:noProof/>
        </w:rPr>
        <w:fldChar w:fldCharType="begin"/>
      </w:r>
      <w:r>
        <w:rPr>
          <w:noProof/>
        </w:rPr>
        <w:instrText xml:space="preserve"> PAGEREF _Toc322965050 \h </w:instrText>
      </w:r>
      <w:r>
        <w:rPr>
          <w:noProof/>
        </w:rPr>
      </w:r>
      <w:r>
        <w:rPr>
          <w:noProof/>
        </w:rPr>
        <w:fldChar w:fldCharType="separate"/>
      </w:r>
      <w:r>
        <w:rPr>
          <w:noProof/>
        </w:rPr>
        <w:t>iv</w:t>
      </w:r>
      <w:r>
        <w:rPr>
          <w:noProof/>
        </w:rPr>
        <w:fldChar w:fldCharType="end"/>
      </w:r>
    </w:p>
    <w:p w14:paraId="63ED711F" w14:textId="77777777" w:rsidR="002475CA" w:rsidRDefault="002475CA">
      <w:pPr>
        <w:pStyle w:val="11"/>
        <w:tabs>
          <w:tab w:val="right" w:leader="dot" w:pos="8720"/>
        </w:tabs>
        <w:rPr>
          <w:rFonts w:asciiTheme="minorHAnsi" w:hAnsiTheme="minorHAnsi"/>
          <w:noProof/>
          <w:lang w:eastAsia="ja-JP"/>
        </w:rPr>
      </w:pPr>
      <w:r>
        <w:rPr>
          <w:noProof/>
        </w:rPr>
        <w:t>Table of Contents</w:t>
      </w:r>
      <w:r>
        <w:rPr>
          <w:noProof/>
        </w:rPr>
        <w:tab/>
      </w:r>
      <w:r>
        <w:rPr>
          <w:noProof/>
        </w:rPr>
        <w:fldChar w:fldCharType="begin"/>
      </w:r>
      <w:r>
        <w:rPr>
          <w:noProof/>
        </w:rPr>
        <w:instrText xml:space="preserve"> PAGEREF _Toc322965051 \h </w:instrText>
      </w:r>
      <w:r>
        <w:rPr>
          <w:noProof/>
        </w:rPr>
      </w:r>
      <w:r>
        <w:rPr>
          <w:noProof/>
        </w:rPr>
        <w:fldChar w:fldCharType="separate"/>
      </w:r>
      <w:r>
        <w:rPr>
          <w:noProof/>
        </w:rPr>
        <w:t>v</w:t>
      </w:r>
      <w:r>
        <w:rPr>
          <w:noProof/>
        </w:rPr>
        <w:fldChar w:fldCharType="end"/>
      </w:r>
    </w:p>
    <w:p w14:paraId="2719B158" w14:textId="77777777" w:rsidR="002475CA" w:rsidRDefault="002475CA">
      <w:pPr>
        <w:pStyle w:val="11"/>
        <w:tabs>
          <w:tab w:val="right" w:leader="dot" w:pos="8720"/>
        </w:tabs>
        <w:rPr>
          <w:rFonts w:asciiTheme="minorHAnsi" w:hAnsiTheme="minorHAnsi"/>
          <w:noProof/>
          <w:lang w:eastAsia="ja-JP"/>
        </w:rPr>
      </w:pPr>
      <w:r>
        <w:rPr>
          <w:noProof/>
        </w:rPr>
        <w:t>List of Figures</w:t>
      </w:r>
      <w:r>
        <w:rPr>
          <w:noProof/>
        </w:rPr>
        <w:tab/>
      </w:r>
      <w:r>
        <w:rPr>
          <w:noProof/>
        </w:rPr>
        <w:fldChar w:fldCharType="begin"/>
      </w:r>
      <w:r>
        <w:rPr>
          <w:noProof/>
        </w:rPr>
        <w:instrText xml:space="preserve"> PAGEREF _Toc322965052 \h </w:instrText>
      </w:r>
      <w:r>
        <w:rPr>
          <w:noProof/>
        </w:rPr>
      </w:r>
      <w:r>
        <w:rPr>
          <w:noProof/>
        </w:rPr>
        <w:fldChar w:fldCharType="separate"/>
      </w:r>
      <w:r>
        <w:rPr>
          <w:noProof/>
        </w:rPr>
        <w:t>vi</w:t>
      </w:r>
      <w:r>
        <w:rPr>
          <w:noProof/>
        </w:rPr>
        <w:fldChar w:fldCharType="end"/>
      </w:r>
    </w:p>
    <w:p w14:paraId="1FB532D8" w14:textId="77777777" w:rsidR="002475CA" w:rsidRDefault="002475CA">
      <w:pPr>
        <w:pStyle w:val="11"/>
        <w:tabs>
          <w:tab w:val="right" w:leader="dot" w:pos="8720"/>
        </w:tabs>
        <w:rPr>
          <w:rFonts w:asciiTheme="minorHAnsi" w:hAnsiTheme="minorHAnsi"/>
          <w:noProof/>
          <w:lang w:eastAsia="ja-JP"/>
        </w:rPr>
      </w:pPr>
      <w:r>
        <w:rPr>
          <w:noProof/>
        </w:rPr>
        <w:t>Background</w:t>
      </w:r>
      <w:r>
        <w:rPr>
          <w:noProof/>
        </w:rPr>
        <w:tab/>
      </w:r>
      <w:r>
        <w:rPr>
          <w:noProof/>
        </w:rPr>
        <w:fldChar w:fldCharType="begin"/>
      </w:r>
      <w:r>
        <w:rPr>
          <w:noProof/>
        </w:rPr>
        <w:instrText xml:space="preserve"> PAGEREF _Toc322965053 \h </w:instrText>
      </w:r>
      <w:r>
        <w:rPr>
          <w:noProof/>
        </w:rPr>
      </w:r>
      <w:r>
        <w:rPr>
          <w:noProof/>
        </w:rPr>
        <w:fldChar w:fldCharType="separate"/>
      </w:r>
      <w:r>
        <w:rPr>
          <w:noProof/>
        </w:rPr>
        <w:t>1</w:t>
      </w:r>
      <w:r>
        <w:rPr>
          <w:noProof/>
        </w:rPr>
        <w:fldChar w:fldCharType="end"/>
      </w:r>
    </w:p>
    <w:p w14:paraId="056C52F4" w14:textId="77777777" w:rsidR="002475CA" w:rsidRDefault="002475CA">
      <w:pPr>
        <w:pStyle w:val="21"/>
        <w:tabs>
          <w:tab w:val="right" w:leader="dot" w:pos="8720"/>
        </w:tabs>
        <w:rPr>
          <w:rFonts w:asciiTheme="minorHAnsi" w:hAnsiTheme="minorHAnsi"/>
          <w:noProof/>
          <w:lang w:eastAsia="ja-JP"/>
        </w:rPr>
      </w:pPr>
      <w:r>
        <w:rPr>
          <w:noProof/>
        </w:rPr>
        <w:t>Introduction</w:t>
      </w:r>
      <w:r>
        <w:rPr>
          <w:noProof/>
        </w:rPr>
        <w:tab/>
      </w:r>
      <w:r>
        <w:rPr>
          <w:noProof/>
        </w:rPr>
        <w:fldChar w:fldCharType="begin"/>
      </w:r>
      <w:r>
        <w:rPr>
          <w:noProof/>
        </w:rPr>
        <w:instrText xml:space="preserve"> PAGEREF _Toc322965054 \h </w:instrText>
      </w:r>
      <w:r>
        <w:rPr>
          <w:noProof/>
        </w:rPr>
      </w:r>
      <w:r>
        <w:rPr>
          <w:noProof/>
        </w:rPr>
        <w:fldChar w:fldCharType="separate"/>
      </w:r>
      <w:r>
        <w:rPr>
          <w:noProof/>
        </w:rPr>
        <w:t>1</w:t>
      </w:r>
      <w:r>
        <w:rPr>
          <w:noProof/>
        </w:rPr>
        <w:fldChar w:fldCharType="end"/>
      </w:r>
    </w:p>
    <w:p w14:paraId="27B6FCE2" w14:textId="77777777" w:rsidR="002475CA" w:rsidRDefault="002475CA">
      <w:pPr>
        <w:pStyle w:val="21"/>
        <w:tabs>
          <w:tab w:val="right" w:leader="dot" w:pos="8720"/>
        </w:tabs>
        <w:rPr>
          <w:rFonts w:asciiTheme="minorHAnsi" w:hAnsiTheme="minorHAnsi"/>
          <w:noProof/>
          <w:lang w:eastAsia="ja-JP"/>
        </w:rPr>
      </w:pPr>
      <w:r>
        <w:rPr>
          <w:noProof/>
        </w:rPr>
        <w:t>Research</w:t>
      </w:r>
      <w:r>
        <w:rPr>
          <w:noProof/>
        </w:rPr>
        <w:tab/>
      </w:r>
      <w:r>
        <w:rPr>
          <w:noProof/>
        </w:rPr>
        <w:fldChar w:fldCharType="begin"/>
      </w:r>
      <w:r>
        <w:rPr>
          <w:noProof/>
        </w:rPr>
        <w:instrText xml:space="preserve"> PAGEREF _Toc322965055 \h </w:instrText>
      </w:r>
      <w:r>
        <w:rPr>
          <w:noProof/>
        </w:rPr>
      </w:r>
      <w:r>
        <w:rPr>
          <w:noProof/>
        </w:rPr>
        <w:fldChar w:fldCharType="separate"/>
      </w:r>
      <w:r>
        <w:rPr>
          <w:noProof/>
        </w:rPr>
        <w:t>1</w:t>
      </w:r>
      <w:r>
        <w:rPr>
          <w:noProof/>
        </w:rPr>
        <w:fldChar w:fldCharType="end"/>
      </w:r>
    </w:p>
    <w:p w14:paraId="32104451" w14:textId="77777777" w:rsidR="002475CA" w:rsidRDefault="002475CA">
      <w:pPr>
        <w:pStyle w:val="21"/>
        <w:tabs>
          <w:tab w:val="right" w:leader="dot" w:pos="8720"/>
        </w:tabs>
        <w:rPr>
          <w:rFonts w:asciiTheme="minorHAnsi" w:hAnsiTheme="minorHAnsi"/>
          <w:noProof/>
          <w:lang w:eastAsia="ja-JP"/>
        </w:rPr>
      </w:pPr>
      <w:r>
        <w:rPr>
          <w:noProof/>
        </w:rPr>
        <w:t>Statement of Purpose</w:t>
      </w:r>
      <w:r>
        <w:rPr>
          <w:noProof/>
        </w:rPr>
        <w:tab/>
      </w:r>
      <w:r>
        <w:rPr>
          <w:noProof/>
        </w:rPr>
        <w:fldChar w:fldCharType="begin"/>
      </w:r>
      <w:r>
        <w:rPr>
          <w:noProof/>
        </w:rPr>
        <w:instrText xml:space="preserve"> PAGEREF _Toc322965056 \h </w:instrText>
      </w:r>
      <w:r>
        <w:rPr>
          <w:noProof/>
        </w:rPr>
      </w:r>
      <w:r>
        <w:rPr>
          <w:noProof/>
        </w:rPr>
        <w:fldChar w:fldCharType="separate"/>
      </w:r>
      <w:r>
        <w:rPr>
          <w:noProof/>
        </w:rPr>
        <w:t>2</w:t>
      </w:r>
      <w:r>
        <w:rPr>
          <w:noProof/>
        </w:rPr>
        <w:fldChar w:fldCharType="end"/>
      </w:r>
    </w:p>
    <w:p w14:paraId="3519A594" w14:textId="77777777" w:rsidR="002475CA" w:rsidRDefault="002475CA">
      <w:pPr>
        <w:pStyle w:val="21"/>
        <w:tabs>
          <w:tab w:val="right" w:leader="dot" w:pos="8720"/>
        </w:tabs>
        <w:rPr>
          <w:rFonts w:asciiTheme="minorHAnsi" w:hAnsiTheme="minorHAnsi"/>
          <w:noProof/>
          <w:lang w:eastAsia="ja-JP"/>
        </w:rPr>
      </w:pPr>
      <w:r>
        <w:rPr>
          <w:noProof/>
        </w:rPr>
        <w:t>Background</w:t>
      </w:r>
      <w:r>
        <w:rPr>
          <w:noProof/>
        </w:rPr>
        <w:tab/>
      </w:r>
      <w:r>
        <w:rPr>
          <w:noProof/>
        </w:rPr>
        <w:fldChar w:fldCharType="begin"/>
      </w:r>
      <w:r>
        <w:rPr>
          <w:noProof/>
        </w:rPr>
        <w:instrText xml:space="preserve"> PAGEREF _Toc322965057 \h </w:instrText>
      </w:r>
      <w:r>
        <w:rPr>
          <w:noProof/>
        </w:rPr>
      </w:r>
      <w:r>
        <w:rPr>
          <w:noProof/>
        </w:rPr>
        <w:fldChar w:fldCharType="separate"/>
      </w:r>
      <w:r>
        <w:rPr>
          <w:noProof/>
        </w:rPr>
        <w:t>2</w:t>
      </w:r>
      <w:r>
        <w:rPr>
          <w:noProof/>
        </w:rPr>
        <w:fldChar w:fldCharType="end"/>
      </w:r>
    </w:p>
    <w:p w14:paraId="33F1E38D" w14:textId="77777777" w:rsidR="002475CA" w:rsidRDefault="002475CA">
      <w:pPr>
        <w:pStyle w:val="21"/>
        <w:tabs>
          <w:tab w:val="right" w:leader="dot" w:pos="8720"/>
        </w:tabs>
        <w:rPr>
          <w:rFonts w:asciiTheme="minorHAnsi" w:hAnsiTheme="minorHAnsi"/>
          <w:noProof/>
          <w:lang w:eastAsia="ja-JP"/>
        </w:rPr>
      </w:pPr>
      <w:r>
        <w:rPr>
          <w:noProof/>
          <w:lang w:eastAsia="zh-CN"/>
        </w:rPr>
        <w:t>Target and Audience</w:t>
      </w:r>
      <w:r>
        <w:rPr>
          <w:noProof/>
        </w:rPr>
        <w:tab/>
      </w:r>
      <w:r>
        <w:rPr>
          <w:noProof/>
        </w:rPr>
        <w:fldChar w:fldCharType="begin"/>
      </w:r>
      <w:r>
        <w:rPr>
          <w:noProof/>
        </w:rPr>
        <w:instrText xml:space="preserve"> PAGEREF _Toc322965058 \h </w:instrText>
      </w:r>
      <w:r>
        <w:rPr>
          <w:noProof/>
        </w:rPr>
      </w:r>
      <w:r>
        <w:rPr>
          <w:noProof/>
        </w:rPr>
        <w:fldChar w:fldCharType="separate"/>
      </w:r>
      <w:r>
        <w:rPr>
          <w:noProof/>
        </w:rPr>
        <w:t>3</w:t>
      </w:r>
      <w:r>
        <w:rPr>
          <w:noProof/>
        </w:rPr>
        <w:fldChar w:fldCharType="end"/>
      </w:r>
    </w:p>
    <w:p w14:paraId="61B36852" w14:textId="77777777" w:rsidR="002475CA" w:rsidRDefault="002475CA">
      <w:pPr>
        <w:pStyle w:val="21"/>
        <w:tabs>
          <w:tab w:val="right" w:leader="dot" w:pos="8720"/>
        </w:tabs>
        <w:rPr>
          <w:rFonts w:asciiTheme="minorHAnsi" w:hAnsiTheme="minorHAnsi"/>
          <w:noProof/>
          <w:lang w:eastAsia="ja-JP"/>
        </w:rPr>
      </w:pPr>
      <w:r>
        <w:rPr>
          <w:noProof/>
          <w:lang w:eastAsia="zh-CN"/>
        </w:rPr>
        <w:t>Research Overview</w:t>
      </w:r>
      <w:r>
        <w:rPr>
          <w:noProof/>
        </w:rPr>
        <w:tab/>
      </w:r>
      <w:r>
        <w:rPr>
          <w:noProof/>
        </w:rPr>
        <w:fldChar w:fldCharType="begin"/>
      </w:r>
      <w:r>
        <w:rPr>
          <w:noProof/>
        </w:rPr>
        <w:instrText xml:space="preserve"> PAGEREF _Toc322965059 \h </w:instrText>
      </w:r>
      <w:r>
        <w:rPr>
          <w:noProof/>
        </w:rPr>
      </w:r>
      <w:r>
        <w:rPr>
          <w:noProof/>
        </w:rPr>
        <w:fldChar w:fldCharType="separate"/>
      </w:r>
      <w:r>
        <w:rPr>
          <w:noProof/>
        </w:rPr>
        <w:t>3</w:t>
      </w:r>
      <w:r>
        <w:rPr>
          <w:noProof/>
        </w:rPr>
        <w:fldChar w:fldCharType="end"/>
      </w:r>
    </w:p>
    <w:p w14:paraId="3AB5F24C" w14:textId="77777777" w:rsidR="002475CA" w:rsidRDefault="002475CA">
      <w:pPr>
        <w:pStyle w:val="11"/>
        <w:tabs>
          <w:tab w:val="right" w:leader="dot" w:pos="8720"/>
        </w:tabs>
        <w:rPr>
          <w:rFonts w:asciiTheme="minorHAnsi" w:hAnsiTheme="minorHAnsi"/>
          <w:noProof/>
          <w:lang w:eastAsia="ja-JP"/>
        </w:rPr>
      </w:pPr>
      <w:r>
        <w:rPr>
          <w:noProof/>
        </w:rPr>
        <w:t>Methods and Techniques</w:t>
      </w:r>
      <w:r>
        <w:rPr>
          <w:noProof/>
        </w:rPr>
        <w:tab/>
      </w:r>
      <w:r>
        <w:rPr>
          <w:noProof/>
        </w:rPr>
        <w:fldChar w:fldCharType="begin"/>
      </w:r>
      <w:r>
        <w:rPr>
          <w:noProof/>
        </w:rPr>
        <w:instrText xml:space="preserve"> PAGEREF _Toc322965060 \h </w:instrText>
      </w:r>
      <w:r>
        <w:rPr>
          <w:noProof/>
        </w:rPr>
      </w:r>
      <w:r>
        <w:rPr>
          <w:noProof/>
        </w:rPr>
        <w:fldChar w:fldCharType="separate"/>
      </w:r>
      <w:r>
        <w:rPr>
          <w:noProof/>
        </w:rPr>
        <w:t>4</w:t>
      </w:r>
      <w:r>
        <w:rPr>
          <w:noProof/>
        </w:rPr>
        <w:fldChar w:fldCharType="end"/>
      </w:r>
    </w:p>
    <w:p w14:paraId="711D25A6" w14:textId="77777777" w:rsidR="002475CA" w:rsidRDefault="002475CA">
      <w:pPr>
        <w:pStyle w:val="21"/>
        <w:tabs>
          <w:tab w:val="right" w:leader="dot" w:pos="8720"/>
        </w:tabs>
        <w:rPr>
          <w:rFonts w:asciiTheme="minorHAnsi" w:hAnsiTheme="minorHAnsi"/>
          <w:noProof/>
          <w:lang w:eastAsia="ja-JP"/>
        </w:rPr>
      </w:pPr>
      <w:r>
        <w:rPr>
          <w:noProof/>
        </w:rPr>
        <w:t>Technology Overview</w:t>
      </w:r>
      <w:r>
        <w:rPr>
          <w:noProof/>
        </w:rPr>
        <w:tab/>
      </w:r>
      <w:r>
        <w:rPr>
          <w:noProof/>
        </w:rPr>
        <w:fldChar w:fldCharType="begin"/>
      </w:r>
      <w:r>
        <w:rPr>
          <w:noProof/>
        </w:rPr>
        <w:instrText xml:space="preserve"> PAGEREF _Toc322965061 \h </w:instrText>
      </w:r>
      <w:r>
        <w:rPr>
          <w:noProof/>
        </w:rPr>
      </w:r>
      <w:r>
        <w:rPr>
          <w:noProof/>
        </w:rPr>
        <w:fldChar w:fldCharType="separate"/>
      </w:r>
      <w:r>
        <w:rPr>
          <w:noProof/>
        </w:rPr>
        <w:t>4</w:t>
      </w:r>
      <w:r>
        <w:rPr>
          <w:noProof/>
        </w:rPr>
        <w:fldChar w:fldCharType="end"/>
      </w:r>
    </w:p>
    <w:p w14:paraId="063A3B8F" w14:textId="77777777" w:rsidR="002475CA" w:rsidRDefault="002475CA">
      <w:pPr>
        <w:pStyle w:val="21"/>
        <w:tabs>
          <w:tab w:val="right" w:leader="dot" w:pos="8720"/>
        </w:tabs>
        <w:rPr>
          <w:rFonts w:asciiTheme="minorHAnsi" w:hAnsiTheme="minorHAnsi"/>
          <w:noProof/>
          <w:lang w:eastAsia="ja-JP"/>
        </w:rPr>
      </w:pPr>
      <w:r>
        <w:rPr>
          <w:noProof/>
        </w:rPr>
        <w:t>Visual:</w:t>
      </w:r>
      <w:r>
        <w:rPr>
          <w:noProof/>
        </w:rPr>
        <w:tab/>
      </w:r>
      <w:r>
        <w:rPr>
          <w:noProof/>
        </w:rPr>
        <w:fldChar w:fldCharType="begin"/>
      </w:r>
      <w:r>
        <w:rPr>
          <w:noProof/>
        </w:rPr>
        <w:instrText xml:space="preserve"> PAGEREF _Toc322965062 \h </w:instrText>
      </w:r>
      <w:r>
        <w:rPr>
          <w:noProof/>
        </w:rPr>
      </w:r>
      <w:r>
        <w:rPr>
          <w:noProof/>
        </w:rPr>
        <w:fldChar w:fldCharType="separate"/>
      </w:r>
      <w:r>
        <w:rPr>
          <w:noProof/>
        </w:rPr>
        <w:t>4</w:t>
      </w:r>
      <w:r>
        <w:rPr>
          <w:noProof/>
        </w:rPr>
        <w:fldChar w:fldCharType="end"/>
      </w:r>
    </w:p>
    <w:p w14:paraId="030B7FF2" w14:textId="77777777" w:rsidR="002475CA" w:rsidRDefault="002475CA">
      <w:pPr>
        <w:pStyle w:val="21"/>
        <w:tabs>
          <w:tab w:val="right" w:leader="dot" w:pos="8720"/>
        </w:tabs>
        <w:rPr>
          <w:rFonts w:asciiTheme="minorHAnsi" w:hAnsiTheme="minorHAnsi"/>
          <w:noProof/>
          <w:lang w:eastAsia="ja-JP"/>
        </w:rPr>
      </w:pPr>
      <w:r>
        <w:rPr>
          <w:noProof/>
          <w:lang w:eastAsia="zh-CN"/>
        </w:rPr>
        <w:t>Design</w:t>
      </w:r>
      <w:r>
        <w:rPr>
          <w:noProof/>
        </w:rPr>
        <w:tab/>
      </w:r>
      <w:r>
        <w:rPr>
          <w:noProof/>
        </w:rPr>
        <w:fldChar w:fldCharType="begin"/>
      </w:r>
      <w:r>
        <w:rPr>
          <w:noProof/>
        </w:rPr>
        <w:instrText xml:space="preserve"> PAGEREF _Toc322965063 \h </w:instrText>
      </w:r>
      <w:r>
        <w:rPr>
          <w:noProof/>
        </w:rPr>
      </w:r>
      <w:r>
        <w:rPr>
          <w:noProof/>
        </w:rPr>
        <w:fldChar w:fldCharType="separate"/>
      </w:r>
      <w:r>
        <w:rPr>
          <w:noProof/>
        </w:rPr>
        <w:t>4</w:t>
      </w:r>
      <w:r>
        <w:rPr>
          <w:noProof/>
        </w:rPr>
        <w:fldChar w:fldCharType="end"/>
      </w:r>
    </w:p>
    <w:p w14:paraId="6B3813B8" w14:textId="77777777" w:rsidR="002475CA" w:rsidRDefault="002475CA">
      <w:pPr>
        <w:pStyle w:val="21"/>
        <w:tabs>
          <w:tab w:val="right" w:leader="dot" w:pos="8720"/>
        </w:tabs>
        <w:rPr>
          <w:rFonts w:asciiTheme="minorHAnsi" w:hAnsiTheme="minorHAnsi"/>
          <w:noProof/>
          <w:lang w:eastAsia="ja-JP"/>
        </w:rPr>
      </w:pPr>
      <w:r>
        <w:rPr>
          <w:noProof/>
          <w:lang w:eastAsia="zh-CN"/>
        </w:rPr>
        <w:t>Development</w:t>
      </w:r>
      <w:r>
        <w:rPr>
          <w:noProof/>
        </w:rPr>
        <w:tab/>
      </w:r>
      <w:r>
        <w:rPr>
          <w:noProof/>
        </w:rPr>
        <w:fldChar w:fldCharType="begin"/>
      </w:r>
      <w:r>
        <w:rPr>
          <w:noProof/>
        </w:rPr>
        <w:instrText xml:space="preserve"> PAGEREF _Toc322965064 \h </w:instrText>
      </w:r>
      <w:r>
        <w:rPr>
          <w:noProof/>
        </w:rPr>
      </w:r>
      <w:r>
        <w:rPr>
          <w:noProof/>
        </w:rPr>
        <w:fldChar w:fldCharType="separate"/>
      </w:r>
      <w:r>
        <w:rPr>
          <w:noProof/>
        </w:rPr>
        <w:t>10</w:t>
      </w:r>
      <w:r>
        <w:rPr>
          <w:noProof/>
        </w:rPr>
        <w:fldChar w:fldCharType="end"/>
      </w:r>
    </w:p>
    <w:p w14:paraId="61596B83" w14:textId="77777777" w:rsidR="002475CA" w:rsidRDefault="002475CA">
      <w:pPr>
        <w:pStyle w:val="21"/>
        <w:tabs>
          <w:tab w:val="right" w:leader="dot" w:pos="8720"/>
        </w:tabs>
        <w:rPr>
          <w:rFonts w:asciiTheme="minorHAnsi" w:hAnsiTheme="minorHAnsi"/>
          <w:noProof/>
          <w:lang w:eastAsia="ja-JP"/>
        </w:rPr>
      </w:pPr>
      <w:r>
        <w:rPr>
          <w:noProof/>
          <w:lang w:eastAsia="zh-CN"/>
        </w:rPr>
        <w:t>Market</w:t>
      </w:r>
      <w:r>
        <w:rPr>
          <w:noProof/>
        </w:rPr>
        <w:tab/>
      </w:r>
      <w:r>
        <w:rPr>
          <w:noProof/>
        </w:rPr>
        <w:fldChar w:fldCharType="begin"/>
      </w:r>
      <w:r>
        <w:rPr>
          <w:noProof/>
        </w:rPr>
        <w:instrText xml:space="preserve"> PAGEREF _Toc322965065 \h </w:instrText>
      </w:r>
      <w:r>
        <w:rPr>
          <w:noProof/>
        </w:rPr>
      </w:r>
      <w:r>
        <w:rPr>
          <w:noProof/>
        </w:rPr>
        <w:fldChar w:fldCharType="separate"/>
      </w:r>
      <w:r>
        <w:rPr>
          <w:noProof/>
        </w:rPr>
        <w:t>11</w:t>
      </w:r>
      <w:r>
        <w:rPr>
          <w:noProof/>
        </w:rPr>
        <w:fldChar w:fldCharType="end"/>
      </w:r>
    </w:p>
    <w:p w14:paraId="3E7E6020" w14:textId="77777777" w:rsidR="002475CA" w:rsidRDefault="002475CA">
      <w:pPr>
        <w:pStyle w:val="11"/>
        <w:tabs>
          <w:tab w:val="right" w:leader="dot" w:pos="8720"/>
        </w:tabs>
        <w:rPr>
          <w:rFonts w:asciiTheme="minorHAnsi" w:hAnsiTheme="minorHAnsi"/>
          <w:noProof/>
          <w:lang w:eastAsia="ja-JP"/>
        </w:rPr>
      </w:pPr>
      <w:r>
        <w:rPr>
          <w:noProof/>
        </w:rPr>
        <w:t>Outcomes and Conclusions</w:t>
      </w:r>
      <w:r>
        <w:rPr>
          <w:noProof/>
        </w:rPr>
        <w:tab/>
      </w:r>
      <w:r>
        <w:rPr>
          <w:noProof/>
        </w:rPr>
        <w:fldChar w:fldCharType="begin"/>
      </w:r>
      <w:r>
        <w:rPr>
          <w:noProof/>
        </w:rPr>
        <w:instrText xml:space="preserve"> PAGEREF _Toc322965066 \h </w:instrText>
      </w:r>
      <w:r>
        <w:rPr>
          <w:noProof/>
        </w:rPr>
      </w:r>
      <w:r>
        <w:rPr>
          <w:noProof/>
        </w:rPr>
        <w:fldChar w:fldCharType="separate"/>
      </w:r>
      <w:r>
        <w:rPr>
          <w:noProof/>
        </w:rPr>
        <w:t>11</w:t>
      </w:r>
      <w:r>
        <w:rPr>
          <w:noProof/>
        </w:rPr>
        <w:fldChar w:fldCharType="end"/>
      </w:r>
    </w:p>
    <w:p w14:paraId="113A75CF" w14:textId="77777777" w:rsidR="002475CA" w:rsidRDefault="002475CA">
      <w:pPr>
        <w:pStyle w:val="21"/>
        <w:tabs>
          <w:tab w:val="right" w:leader="dot" w:pos="8720"/>
        </w:tabs>
        <w:rPr>
          <w:rFonts w:asciiTheme="minorHAnsi" w:hAnsiTheme="minorHAnsi"/>
          <w:noProof/>
          <w:lang w:eastAsia="ja-JP"/>
        </w:rPr>
      </w:pPr>
      <w:r>
        <w:rPr>
          <w:noProof/>
        </w:rPr>
        <w:t>What Worked</w:t>
      </w:r>
      <w:r>
        <w:rPr>
          <w:noProof/>
        </w:rPr>
        <w:tab/>
      </w:r>
      <w:r>
        <w:rPr>
          <w:noProof/>
        </w:rPr>
        <w:fldChar w:fldCharType="begin"/>
      </w:r>
      <w:r>
        <w:rPr>
          <w:noProof/>
        </w:rPr>
        <w:instrText xml:space="preserve"> PAGEREF _Toc322965067 \h </w:instrText>
      </w:r>
      <w:r>
        <w:rPr>
          <w:noProof/>
        </w:rPr>
      </w:r>
      <w:r>
        <w:rPr>
          <w:noProof/>
        </w:rPr>
        <w:fldChar w:fldCharType="separate"/>
      </w:r>
      <w:r>
        <w:rPr>
          <w:noProof/>
        </w:rPr>
        <w:t>11</w:t>
      </w:r>
      <w:r>
        <w:rPr>
          <w:noProof/>
        </w:rPr>
        <w:fldChar w:fldCharType="end"/>
      </w:r>
    </w:p>
    <w:p w14:paraId="0AC632EF" w14:textId="77777777" w:rsidR="002475CA" w:rsidRDefault="002475CA">
      <w:pPr>
        <w:pStyle w:val="21"/>
        <w:tabs>
          <w:tab w:val="right" w:leader="dot" w:pos="8720"/>
        </w:tabs>
        <w:rPr>
          <w:rFonts w:asciiTheme="minorHAnsi" w:hAnsiTheme="minorHAnsi"/>
          <w:noProof/>
          <w:lang w:eastAsia="ja-JP"/>
        </w:rPr>
      </w:pPr>
      <w:r>
        <w:rPr>
          <w:noProof/>
        </w:rPr>
        <w:t>What Did Not Work</w:t>
      </w:r>
      <w:r>
        <w:rPr>
          <w:noProof/>
        </w:rPr>
        <w:tab/>
      </w:r>
      <w:r>
        <w:rPr>
          <w:noProof/>
        </w:rPr>
        <w:fldChar w:fldCharType="begin"/>
      </w:r>
      <w:r>
        <w:rPr>
          <w:noProof/>
        </w:rPr>
        <w:instrText xml:space="preserve"> PAGEREF _Toc322965068 \h </w:instrText>
      </w:r>
      <w:r>
        <w:rPr>
          <w:noProof/>
        </w:rPr>
      </w:r>
      <w:r>
        <w:rPr>
          <w:noProof/>
        </w:rPr>
        <w:fldChar w:fldCharType="separate"/>
      </w:r>
      <w:r>
        <w:rPr>
          <w:noProof/>
        </w:rPr>
        <w:t>11</w:t>
      </w:r>
      <w:r>
        <w:rPr>
          <w:noProof/>
        </w:rPr>
        <w:fldChar w:fldCharType="end"/>
      </w:r>
    </w:p>
    <w:p w14:paraId="709CBF28" w14:textId="77777777" w:rsidR="002475CA" w:rsidRDefault="002475CA">
      <w:pPr>
        <w:pStyle w:val="21"/>
        <w:tabs>
          <w:tab w:val="right" w:leader="dot" w:pos="8720"/>
        </w:tabs>
        <w:rPr>
          <w:rFonts w:asciiTheme="minorHAnsi" w:hAnsiTheme="minorHAnsi"/>
          <w:noProof/>
          <w:lang w:eastAsia="ja-JP"/>
        </w:rPr>
      </w:pPr>
      <w:r>
        <w:rPr>
          <w:noProof/>
        </w:rPr>
        <w:t>Options For Expansion</w:t>
      </w:r>
      <w:r>
        <w:rPr>
          <w:noProof/>
        </w:rPr>
        <w:tab/>
      </w:r>
      <w:r>
        <w:rPr>
          <w:noProof/>
        </w:rPr>
        <w:fldChar w:fldCharType="begin"/>
      </w:r>
      <w:r>
        <w:rPr>
          <w:noProof/>
        </w:rPr>
        <w:instrText xml:space="preserve"> PAGEREF _Toc322965069 \h </w:instrText>
      </w:r>
      <w:r>
        <w:rPr>
          <w:noProof/>
        </w:rPr>
      </w:r>
      <w:r>
        <w:rPr>
          <w:noProof/>
        </w:rPr>
        <w:fldChar w:fldCharType="separate"/>
      </w:r>
      <w:r>
        <w:rPr>
          <w:noProof/>
        </w:rPr>
        <w:t>11</w:t>
      </w:r>
      <w:r>
        <w:rPr>
          <w:noProof/>
        </w:rPr>
        <w:fldChar w:fldCharType="end"/>
      </w:r>
    </w:p>
    <w:p w14:paraId="485E548C" w14:textId="77777777" w:rsidR="002475CA" w:rsidRDefault="002475CA">
      <w:pPr>
        <w:pStyle w:val="21"/>
        <w:tabs>
          <w:tab w:val="right" w:leader="dot" w:pos="8720"/>
        </w:tabs>
        <w:rPr>
          <w:rFonts w:asciiTheme="minorHAnsi" w:hAnsiTheme="minorHAnsi"/>
          <w:noProof/>
          <w:lang w:eastAsia="ja-JP"/>
        </w:rPr>
      </w:pPr>
      <w:r>
        <w:rPr>
          <w:noProof/>
        </w:rPr>
        <w:t>Conclusions</w:t>
      </w:r>
      <w:r>
        <w:rPr>
          <w:noProof/>
        </w:rPr>
        <w:tab/>
      </w:r>
      <w:r>
        <w:rPr>
          <w:noProof/>
        </w:rPr>
        <w:fldChar w:fldCharType="begin"/>
      </w:r>
      <w:r>
        <w:rPr>
          <w:noProof/>
        </w:rPr>
        <w:instrText xml:space="preserve"> PAGEREF _Toc322965070 \h </w:instrText>
      </w:r>
      <w:r>
        <w:rPr>
          <w:noProof/>
        </w:rPr>
      </w:r>
      <w:r>
        <w:rPr>
          <w:noProof/>
        </w:rPr>
        <w:fldChar w:fldCharType="separate"/>
      </w:r>
      <w:r>
        <w:rPr>
          <w:noProof/>
        </w:rPr>
        <w:t>11</w:t>
      </w:r>
      <w:r>
        <w:rPr>
          <w:noProof/>
        </w:rPr>
        <w:fldChar w:fldCharType="end"/>
      </w:r>
    </w:p>
    <w:p w14:paraId="65DE51CE" w14:textId="77777777" w:rsidR="002475CA" w:rsidRDefault="002475CA">
      <w:pPr>
        <w:pStyle w:val="11"/>
        <w:tabs>
          <w:tab w:val="right" w:leader="dot" w:pos="8720"/>
        </w:tabs>
        <w:rPr>
          <w:rFonts w:asciiTheme="minorHAnsi" w:hAnsiTheme="minorHAnsi"/>
          <w:noProof/>
          <w:lang w:eastAsia="ja-JP"/>
        </w:rPr>
      </w:pPr>
      <w:r>
        <w:rPr>
          <w:noProof/>
          <w:lang w:eastAsia="zh-CN"/>
        </w:rPr>
        <w:t>vite</w:t>
      </w:r>
      <w:r>
        <w:rPr>
          <w:noProof/>
        </w:rPr>
        <w:tab/>
      </w:r>
      <w:r>
        <w:rPr>
          <w:noProof/>
        </w:rPr>
        <w:fldChar w:fldCharType="begin"/>
      </w:r>
      <w:r>
        <w:rPr>
          <w:noProof/>
        </w:rPr>
        <w:instrText xml:space="preserve"> PAGEREF _Toc322965071 \h </w:instrText>
      </w:r>
      <w:r>
        <w:rPr>
          <w:noProof/>
        </w:rPr>
      </w:r>
      <w:r>
        <w:rPr>
          <w:noProof/>
        </w:rPr>
        <w:fldChar w:fldCharType="separate"/>
      </w:r>
      <w:r>
        <w:rPr>
          <w:noProof/>
        </w:rPr>
        <w:t>12</w:t>
      </w:r>
      <w:r>
        <w:rPr>
          <w:noProof/>
        </w:rPr>
        <w:fldChar w:fldCharType="end"/>
      </w:r>
    </w:p>
    <w:p w14:paraId="67FA0725" w14:textId="77777777" w:rsidR="007377A5" w:rsidRDefault="007377A5" w:rsidP="007377A5">
      <w:pPr>
        <w:pStyle w:val="3"/>
      </w:pPr>
      <w:r>
        <w:fldChar w:fldCharType="end"/>
      </w:r>
    </w:p>
    <w:p w14:paraId="7DF10089" w14:textId="77777777" w:rsidR="007377A5" w:rsidRDefault="007377A5" w:rsidP="007377A5">
      <w:pPr>
        <w:rPr>
          <w:rFonts w:cs="Times New Roman"/>
          <w:sz w:val="32"/>
          <w:szCs w:val="32"/>
        </w:rPr>
      </w:pPr>
    </w:p>
    <w:p w14:paraId="21AE8FC4" w14:textId="77777777" w:rsidR="007377A5" w:rsidRDefault="007377A5" w:rsidP="007377A5">
      <w:pPr>
        <w:rPr>
          <w:rFonts w:cs="Times New Roman"/>
          <w:sz w:val="32"/>
          <w:szCs w:val="32"/>
        </w:rPr>
      </w:pPr>
    </w:p>
    <w:p w14:paraId="40CE1FC1" w14:textId="77777777" w:rsidR="007377A5" w:rsidRDefault="007377A5" w:rsidP="007377A5">
      <w:pPr>
        <w:rPr>
          <w:rFonts w:cs="Times New Roman"/>
          <w:sz w:val="32"/>
          <w:szCs w:val="32"/>
        </w:rPr>
      </w:pPr>
      <w:r>
        <w:rPr>
          <w:rFonts w:cs="Times New Roman"/>
          <w:sz w:val="32"/>
          <w:szCs w:val="32"/>
        </w:rPr>
        <w:br w:type="page"/>
      </w:r>
    </w:p>
    <w:p w14:paraId="3EA508E1" w14:textId="77777777" w:rsidR="007377A5" w:rsidRDefault="007377A5" w:rsidP="007377A5">
      <w:pPr>
        <w:pStyle w:val="1"/>
      </w:pPr>
      <w:bookmarkStart w:id="7" w:name="_Ref260992448"/>
      <w:bookmarkStart w:id="8" w:name="_Toc322965052"/>
      <w:r>
        <w:lastRenderedPageBreak/>
        <w:t>List of Figures</w:t>
      </w:r>
      <w:bookmarkEnd w:id="7"/>
      <w:bookmarkEnd w:id="8"/>
    </w:p>
    <w:p w14:paraId="5C526A71" w14:textId="77777777" w:rsidR="007377A5" w:rsidRDefault="007377A5" w:rsidP="007377A5">
      <w:pPr>
        <w:rPr>
          <w:rFonts w:cs="Times New Roman"/>
          <w:sz w:val="32"/>
          <w:szCs w:val="32"/>
        </w:rPr>
      </w:pPr>
    </w:p>
    <w:p w14:paraId="02E51E99" w14:textId="77777777" w:rsidR="009C7E3C" w:rsidRDefault="007377A5">
      <w:pPr>
        <w:pStyle w:val="ab"/>
        <w:tabs>
          <w:tab w:val="right" w:leader="dot" w:pos="8720"/>
        </w:tabs>
        <w:rPr>
          <w:rFonts w:asciiTheme="minorHAnsi" w:hAnsiTheme="minorHAnsi"/>
          <w:noProof/>
          <w:kern w:val="2"/>
          <w:lang w:eastAsia="zh-CN"/>
        </w:rPr>
      </w:pPr>
      <w:r>
        <w:rPr>
          <w:rFonts w:cs="Times New Roman"/>
          <w:sz w:val="32"/>
          <w:szCs w:val="32"/>
        </w:rPr>
        <w:fldChar w:fldCharType="begin"/>
      </w:r>
      <w:r>
        <w:rPr>
          <w:rFonts w:cs="Times New Roman"/>
          <w:sz w:val="32"/>
          <w:szCs w:val="32"/>
        </w:rPr>
        <w:instrText xml:space="preserve"> TOC \t "Caption" \c "Figure" </w:instrText>
      </w:r>
      <w:r>
        <w:rPr>
          <w:rFonts w:cs="Times New Roman"/>
          <w:sz w:val="32"/>
          <w:szCs w:val="32"/>
        </w:rPr>
        <w:fldChar w:fldCharType="separate"/>
      </w:r>
      <w:r w:rsidR="009C7E3C" w:rsidRPr="00626150">
        <w:rPr>
          <w:b/>
          <w:noProof/>
        </w:rPr>
        <w:t>Figure 2</w:t>
      </w:r>
      <w:r w:rsidR="009C7E3C" w:rsidRPr="00626150">
        <w:rPr>
          <w:rFonts w:ascii="Arial" w:hAnsi="Arial"/>
          <w:noProof/>
        </w:rPr>
        <w:t>: home page</w:t>
      </w:r>
      <w:r w:rsidR="009C7E3C">
        <w:rPr>
          <w:noProof/>
        </w:rPr>
        <w:tab/>
      </w:r>
      <w:r w:rsidR="009C7E3C">
        <w:rPr>
          <w:noProof/>
        </w:rPr>
        <w:fldChar w:fldCharType="begin"/>
      </w:r>
      <w:r w:rsidR="009C7E3C">
        <w:rPr>
          <w:noProof/>
        </w:rPr>
        <w:instrText xml:space="preserve"> PAGEREF _Toc448988893 \h </w:instrText>
      </w:r>
      <w:r w:rsidR="009C7E3C">
        <w:rPr>
          <w:noProof/>
        </w:rPr>
      </w:r>
      <w:r w:rsidR="009C7E3C">
        <w:rPr>
          <w:noProof/>
        </w:rPr>
        <w:fldChar w:fldCharType="separate"/>
      </w:r>
      <w:r w:rsidR="00FE5A83">
        <w:rPr>
          <w:noProof/>
        </w:rPr>
        <w:t>6</w:t>
      </w:r>
      <w:r w:rsidR="009C7E3C">
        <w:rPr>
          <w:noProof/>
        </w:rPr>
        <w:fldChar w:fldCharType="end"/>
      </w:r>
    </w:p>
    <w:p w14:paraId="2AD37CF2" w14:textId="77777777" w:rsidR="009C7E3C" w:rsidRDefault="009C7E3C">
      <w:pPr>
        <w:pStyle w:val="ab"/>
        <w:tabs>
          <w:tab w:val="right" w:leader="dot" w:pos="8720"/>
        </w:tabs>
        <w:rPr>
          <w:rFonts w:asciiTheme="minorHAnsi" w:hAnsiTheme="minorHAnsi"/>
          <w:noProof/>
          <w:kern w:val="2"/>
          <w:lang w:eastAsia="zh-CN"/>
        </w:rPr>
      </w:pPr>
      <w:r w:rsidRPr="00626150">
        <w:rPr>
          <w:b/>
          <w:noProof/>
        </w:rPr>
        <w:t>Figure 3</w:t>
      </w:r>
      <w:r>
        <w:rPr>
          <w:noProof/>
        </w:rPr>
        <w:t xml:space="preserve">: </w:t>
      </w:r>
      <w:r>
        <w:rPr>
          <w:noProof/>
          <w:lang w:eastAsia="zh-CN"/>
        </w:rPr>
        <w:t>recommend page</w:t>
      </w:r>
      <w:r>
        <w:rPr>
          <w:noProof/>
        </w:rPr>
        <w:tab/>
      </w:r>
      <w:r>
        <w:rPr>
          <w:noProof/>
        </w:rPr>
        <w:fldChar w:fldCharType="begin"/>
      </w:r>
      <w:r>
        <w:rPr>
          <w:noProof/>
        </w:rPr>
        <w:instrText xml:space="preserve"> PAGEREF _Toc448988894 \h </w:instrText>
      </w:r>
      <w:r>
        <w:rPr>
          <w:noProof/>
        </w:rPr>
      </w:r>
      <w:r>
        <w:rPr>
          <w:noProof/>
        </w:rPr>
        <w:fldChar w:fldCharType="separate"/>
      </w:r>
      <w:r w:rsidR="00FE5A83">
        <w:rPr>
          <w:noProof/>
        </w:rPr>
        <w:t>6</w:t>
      </w:r>
      <w:r>
        <w:rPr>
          <w:noProof/>
        </w:rPr>
        <w:fldChar w:fldCharType="end"/>
      </w:r>
    </w:p>
    <w:p w14:paraId="0E6D0D96" w14:textId="77777777" w:rsidR="009C7E3C" w:rsidRDefault="009C7E3C">
      <w:pPr>
        <w:pStyle w:val="ab"/>
        <w:tabs>
          <w:tab w:val="right" w:leader="dot" w:pos="8720"/>
        </w:tabs>
        <w:rPr>
          <w:rFonts w:asciiTheme="minorHAnsi" w:hAnsiTheme="minorHAnsi"/>
          <w:noProof/>
          <w:kern w:val="2"/>
          <w:lang w:eastAsia="zh-CN"/>
        </w:rPr>
      </w:pPr>
      <w:r w:rsidRPr="00626150">
        <w:rPr>
          <w:b/>
          <w:noProof/>
        </w:rPr>
        <w:t>Figure 4</w:t>
      </w:r>
      <w:r>
        <w:rPr>
          <w:noProof/>
        </w:rPr>
        <w:t xml:space="preserve">: </w:t>
      </w:r>
      <w:r>
        <w:rPr>
          <w:noProof/>
          <w:lang w:eastAsia="zh-CN"/>
        </w:rPr>
        <w:t>restaurant information page</w:t>
      </w:r>
      <w:r>
        <w:rPr>
          <w:noProof/>
        </w:rPr>
        <w:tab/>
      </w:r>
      <w:r>
        <w:rPr>
          <w:noProof/>
        </w:rPr>
        <w:fldChar w:fldCharType="begin"/>
      </w:r>
      <w:r>
        <w:rPr>
          <w:noProof/>
        </w:rPr>
        <w:instrText xml:space="preserve"> PAGEREF _Toc448988895 \h </w:instrText>
      </w:r>
      <w:r>
        <w:rPr>
          <w:noProof/>
        </w:rPr>
      </w:r>
      <w:r>
        <w:rPr>
          <w:noProof/>
        </w:rPr>
        <w:fldChar w:fldCharType="separate"/>
      </w:r>
      <w:r w:rsidR="00FE5A83">
        <w:rPr>
          <w:noProof/>
        </w:rPr>
        <w:t>7</w:t>
      </w:r>
      <w:r>
        <w:rPr>
          <w:noProof/>
        </w:rPr>
        <w:fldChar w:fldCharType="end"/>
      </w:r>
    </w:p>
    <w:p w14:paraId="08AEEA6B" w14:textId="77777777" w:rsidR="009C7E3C" w:rsidRDefault="009C7E3C">
      <w:pPr>
        <w:pStyle w:val="ab"/>
        <w:tabs>
          <w:tab w:val="right" w:leader="dot" w:pos="8720"/>
        </w:tabs>
        <w:rPr>
          <w:rFonts w:asciiTheme="minorHAnsi" w:hAnsiTheme="minorHAnsi"/>
          <w:noProof/>
          <w:kern w:val="2"/>
          <w:lang w:eastAsia="zh-CN"/>
        </w:rPr>
      </w:pPr>
      <w:r w:rsidRPr="00626150">
        <w:rPr>
          <w:b/>
          <w:noProof/>
        </w:rPr>
        <w:t>Figure 5</w:t>
      </w:r>
      <w:r>
        <w:rPr>
          <w:noProof/>
        </w:rPr>
        <w:t xml:space="preserve">: </w:t>
      </w:r>
      <w:r>
        <w:rPr>
          <w:noProof/>
          <w:lang w:eastAsia="zh-CN"/>
        </w:rPr>
        <w:t>City page</w:t>
      </w:r>
      <w:r>
        <w:rPr>
          <w:noProof/>
        </w:rPr>
        <w:tab/>
      </w:r>
      <w:r>
        <w:rPr>
          <w:noProof/>
        </w:rPr>
        <w:fldChar w:fldCharType="begin"/>
      </w:r>
      <w:r>
        <w:rPr>
          <w:noProof/>
        </w:rPr>
        <w:instrText xml:space="preserve"> PAGEREF _Toc448988896 \h </w:instrText>
      </w:r>
      <w:r>
        <w:rPr>
          <w:noProof/>
        </w:rPr>
      </w:r>
      <w:r>
        <w:rPr>
          <w:noProof/>
        </w:rPr>
        <w:fldChar w:fldCharType="separate"/>
      </w:r>
      <w:r w:rsidR="00FE5A83">
        <w:rPr>
          <w:noProof/>
        </w:rPr>
        <w:t>7</w:t>
      </w:r>
      <w:r>
        <w:rPr>
          <w:noProof/>
        </w:rPr>
        <w:fldChar w:fldCharType="end"/>
      </w:r>
    </w:p>
    <w:p w14:paraId="3963C3D1" w14:textId="77777777" w:rsidR="009C7E3C" w:rsidRDefault="009C7E3C">
      <w:pPr>
        <w:pStyle w:val="ab"/>
        <w:tabs>
          <w:tab w:val="right" w:leader="dot" w:pos="8720"/>
        </w:tabs>
        <w:rPr>
          <w:rFonts w:asciiTheme="minorHAnsi" w:hAnsiTheme="minorHAnsi"/>
          <w:noProof/>
          <w:kern w:val="2"/>
          <w:lang w:eastAsia="zh-CN"/>
        </w:rPr>
      </w:pPr>
      <w:r w:rsidRPr="00626150">
        <w:rPr>
          <w:b/>
          <w:noProof/>
        </w:rPr>
        <w:t>Figure 6</w:t>
      </w:r>
      <w:r>
        <w:rPr>
          <w:noProof/>
        </w:rPr>
        <w:t xml:space="preserve">: </w:t>
      </w:r>
      <w:r>
        <w:rPr>
          <w:noProof/>
          <w:lang w:eastAsia="zh-CN"/>
        </w:rPr>
        <w:t>Restaurant page</w:t>
      </w:r>
      <w:r>
        <w:rPr>
          <w:noProof/>
        </w:rPr>
        <w:tab/>
      </w:r>
      <w:r>
        <w:rPr>
          <w:noProof/>
        </w:rPr>
        <w:fldChar w:fldCharType="begin"/>
      </w:r>
      <w:r>
        <w:rPr>
          <w:noProof/>
        </w:rPr>
        <w:instrText xml:space="preserve"> PAGEREF _Toc448988897 \h </w:instrText>
      </w:r>
      <w:r>
        <w:rPr>
          <w:noProof/>
        </w:rPr>
      </w:r>
      <w:r>
        <w:rPr>
          <w:noProof/>
        </w:rPr>
        <w:fldChar w:fldCharType="separate"/>
      </w:r>
      <w:r w:rsidR="00FE5A83">
        <w:rPr>
          <w:noProof/>
        </w:rPr>
        <w:t>8</w:t>
      </w:r>
      <w:r>
        <w:rPr>
          <w:noProof/>
        </w:rPr>
        <w:fldChar w:fldCharType="end"/>
      </w:r>
    </w:p>
    <w:p w14:paraId="435C0490" w14:textId="77777777" w:rsidR="009C7E3C" w:rsidRDefault="009C7E3C">
      <w:pPr>
        <w:pStyle w:val="ab"/>
        <w:tabs>
          <w:tab w:val="right" w:leader="dot" w:pos="8720"/>
        </w:tabs>
        <w:rPr>
          <w:rFonts w:asciiTheme="minorHAnsi" w:hAnsiTheme="minorHAnsi"/>
          <w:noProof/>
          <w:kern w:val="2"/>
          <w:lang w:eastAsia="zh-CN"/>
        </w:rPr>
      </w:pPr>
      <w:r w:rsidRPr="00626150">
        <w:rPr>
          <w:b/>
          <w:noProof/>
        </w:rPr>
        <w:t>Figure 7</w:t>
      </w:r>
      <w:r>
        <w:rPr>
          <w:noProof/>
        </w:rPr>
        <w:t xml:space="preserve">: </w:t>
      </w:r>
      <w:r>
        <w:rPr>
          <w:noProof/>
          <w:lang w:eastAsia="zh-CN"/>
        </w:rPr>
        <w:t>personal information page</w:t>
      </w:r>
      <w:r>
        <w:rPr>
          <w:noProof/>
        </w:rPr>
        <w:tab/>
      </w:r>
      <w:r>
        <w:rPr>
          <w:noProof/>
        </w:rPr>
        <w:fldChar w:fldCharType="begin"/>
      </w:r>
      <w:r>
        <w:rPr>
          <w:noProof/>
        </w:rPr>
        <w:instrText xml:space="preserve"> PAGEREF _Toc448988898 \h </w:instrText>
      </w:r>
      <w:r>
        <w:rPr>
          <w:noProof/>
        </w:rPr>
      </w:r>
      <w:r>
        <w:rPr>
          <w:noProof/>
        </w:rPr>
        <w:fldChar w:fldCharType="separate"/>
      </w:r>
      <w:r w:rsidR="00FE5A83">
        <w:rPr>
          <w:noProof/>
        </w:rPr>
        <w:t>8</w:t>
      </w:r>
      <w:r>
        <w:rPr>
          <w:noProof/>
        </w:rPr>
        <w:fldChar w:fldCharType="end"/>
      </w:r>
    </w:p>
    <w:p w14:paraId="3C27E7C6" w14:textId="77777777" w:rsidR="009C7E3C" w:rsidRDefault="009C7E3C">
      <w:pPr>
        <w:pStyle w:val="ab"/>
        <w:tabs>
          <w:tab w:val="right" w:leader="dot" w:pos="8720"/>
        </w:tabs>
        <w:rPr>
          <w:rFonts w:asciiTheme="minorHAnsi" w:hAnsiTheme="minorHAnsi"/>
          <w:noProof/>
          <w:kern w:val="2"/>
          <w:lang w:eastAsia="zh-CN"/>
        </w:rPr>
      </w:pPr>
      <w:r w:rsidRPr="00626150">
        <w:rPr>
          <w:b/>
          <w:noProof/>
        </w:rPr>
        <w:t>Figure 8</w:t>
      </w:r>
      <w:r>
        <w:rPr>
          <w:noProof/>
        </w:rPr>
        <w:t xml:space="preserve">: </w:t>
      </w:r>
      <w:r>
        <w:rPr>
          <w:noProof/>
          <w:lang w:eastAsia="zh-CN"/>
        </w:rPr>
        <w:t>message page</w:t>
      </w:r>
      <w:r>
        <w:rPr>
          <w:noProof/>
        </w:rPr>
        <w:tab/>
      </w:r>
      <w:r>
        <w:rPr>
          <w:noProof/>
        </w:rPr>
        <w:fldChar w:fldCharType="begin"/>
      </w:r>
      <w:r>
        <w:rPr>
          <w:noProof/>
        </w:rPr>
        <w:instrText xml:space="preserve"> PAGEREF _Toc448988899 \h </w:instrText>
      </w:r>
      <w:r>
        <w:rPr>
          <w:noProof/>
        </w:rPr>
      </w:r>
      <w:r>
        <w:rPr>
          <w:noProof/>
        </w:rPr>
        <w:fldChar w:fldCharType="separate"/>
      </w:r>
      <w:r w:rsidR="00FE5A83">
        <w:rPr>
          <w:noProof/>
        </w:rPr>
        <w:t>9</w:t>
      </w:r>
      <w:r>
        <w:rPr>
          <w:noProof/>
        </w:rPr>
        <w:fldChar w:fldCharType="end"/>
      </w:r>
    </w:p>
    <w:p w14:paraId="61F35A23" w14:textId="77777777" w:rsidR="009C7E3C" w:rsidRDefault="009C7E3C">
      <w:pPr>
        <w:pStyle w:val="ab"/>
        <w:tabs>
          <w:tab w:val="right" w:leader="dot" w:pos="8720"/>
        </w:tabs>
        <w:rPr>
          <w:rFonts w:asciiTheme="minorHAnsi" w:hAnsiTheme="minorHAnsi"/>
          <w:noProof/>
          <w:kern w:val="2"/>
          <w:lang w:eastAsia="zh-CN"/>
        </w:rPr>
      </w:pPr>
      <w:r w:rsidRPr="00626150">
        <w:rPr>
          <w:b/>
          <w:noProof/>
        </w:rPr>
        <w:t>Figure 9</w:t>
      </w:r>
      <w:r>
        <w:rPr>
          <w:noProof/>
        </w:rPr>
        <w:t xml:space="preserve">: </w:t>
      </w:r>
      <w:r>
        <w:rPr>
          <w:noProof/>
          <w:lang w:eastAsia="zh-CN"/>
        </w:rPr>
        <w:t>food story page</w:t>
      </w:r>
      <w:r>
        <w:rPr>
          <w:noProof/>
        </w:rPr>
        <w:tab/>
      </w:r>
      <w:r>
        <w:rPr>
          <w:noProof/>
        </w:rPr>
        <w:fldChar w:fldCharType="begin"/>
      </w:r>
      <w:r>
        <w:rPr>
          <w:noProof/>
        </w:rPr>
        <w:instrText xml:space="preserve"> PAGEREF _Toc448988900 \h </w:instrText>
      </w:r>
      <w:r>
        <w:rPr>
          <w:noProof/>
        </w:rPr>
      </w:r>
      <w:r>
        <w:rPr>
          <w:noProof/>
        </w:rPr>
        <w:fldChar w:fldCharType="separate"/>
      </w:r>
      <w:r w:rsidR="00FE5A83">
        <w:rPr>
          <w:noProof/>
        </w:rPr>
        <w:t>9</w:t>
      </w:r>
      <w:r>
        <w:rPr>
          <w:noProof/>
        </w:rPr>
        <w:fldChar w:fldCharType="end"/>
      </w:r>
    </w:p>
    <w:p w14:paraId="4FD5EE4B" w14:textId="77777777" w:rsidR="009C7E3C" w:rsidRDefault="009C7E3C">
      <w:pPr>
        <w:pStyle w:val="ab"/>
        <w:tabs>
          <w:tab w:val="right" w:leader="dot" w:pos="8720"/>
        </w:tabs>
        <w:rPr>
          <w:rFonts w:asciiTheme="minorHAnsi" w:hAnsiTheme="minorHAnsi"/>
          <w:noProof/>
          <w:kern w:val="2"/>
          <w:lang w:eastAsia="zh-CN"/>
        </w:rPr>
      </w:pPr>
      <w:r w:rsidRPr="00626150">
        <w:rPr>
          <w:b/>
          <w:noProof/>
        </w:rPr>
        <w:t>Figure 10</w:t>
      </w:r>
      <w:r>
        <w:rPr>
          <w:noProof/>
        </w:rPr>
        <w:t xml:space="preserve">: </w:t>
      </w:r>
      <w:r>
        <w:rPr>
          <w:noProof/>
          <w:lang w:eastAsia="zh-CN"/>
        </w:rPr>
        <w:t>food story page 2</w:t>
      </w:r>
      <w:r>
        <w:rPr>
          <w:noProof/>
        </w:rPr>
        <w:tab/>
      </w:r>
      <w:r>
        <w:rPr>
          <w:noProof/>
        </w:rPr>
        <w:fldChar w:fldCharType="begin"/>
      </w:r>
      <w:r>
        <w:rPr>
          <w:noProof/>
        </w:rPr>
        <w:instrText xml:space="preserve"> PAGEREF _Toc448988901 \h </w:instrText>
      </w:r>
      <w:r>
        <w:rPr>
          <w:noProof/>
        </w:rPr>
      </w:r>
      <w:r>
        <w:rPr>
          <w:noProof/>
        </w:rPr>
        <w:fldChar w:fldCharType="separate"/>
      </w:r>
      <w:r w:rsidR="00FE5A83">
        <w:rPr>
          <w:noProof/>
        </w:rPr>
        <w:t>10</w:t>
      </w:r>
      <w:r>
        <w:rPr>
          <w:noProof/>
        </w:rPr>
        <w:fldChar w:fldCharType="end"/>
      </w:r>
    </w:p>
    <w:p w14:paraId="5D239D91" w14:textId="77777777" w:rsidR="009C7E3C" w:rsidRDefault="009C7E3C">
      <w:pPr>
        <w:pStyle w:val="ab"/>
        <w:tabs>
          <w:tab w:val="right" w:leader="dot" w:pos="8720"/>
        </w:tabs>
        <w:rPr>
          <w:rFonts w:asciiTheme="minorHAnsi" w:hAnsiTheme="minorHAnsi"/>
          <w:noProof/>
          <w:kern w:val="2"/>
          <w:lang w:eastAsia="zh-CN"/>
        </w:rPr>
      </w:pPr>
      <w:r w:rsidRPr="00626150">
        <w:rPr>
          <w:b/>
          <w:noProof/>
        </w:rPr>
        <w:t>Figure 11</w:t>
      </w:r>
      <w:r>
        <w:rPr>
          <w:noProof/>
        </w:rPr>
        <w:t xml:space="preserve">: </w:t>
      </w:r>
      <w:r>
        <w:rPr>
          <w:noProof/>
          <w:lang w:eastAsia="zh-CN"/>
        </w:rPr>
        <w:t>favorite page</w:t>
      </w:r>
      <w:r>
        <w:rPr>
          <w:noProof/>
        </w:rPr>
        <w:tab/>
      </w:r>
      <w:r>
        <w:rPr>
          <w:noProof/>
        </w:rPr>
        <w:fldChar w:fldCharType="begin"/>
      </w:r>
      <w:r>
        <w:rPr>
          <w:noProof/>
        </w:rPr>
        <w:instrText xml:space="preserve"> PAGEREF _Toc448988902 \h </w:instrText>
      </w:r>
      <w:r>
        <w:rPr>
          <w:noProof/>
        </w:rPr>
      </w:r>
      <w:r>
        <w:rPr>
          <w:noProof/>
        </w:rPr>
        <w:fldChar w:fldCharType="separate"/>
      </w:r>
      <w:r w:rsidR="00FE5A83">
        <w:rPr>
          <w:noProof/>
        </w:rPr>
        <w:t>10</w:t>
      </w:r>
      <w:r>
        <w:rPr>
          <w:noProof/>
        </w:rPr>
        <w:fldChar w:fldCharType="end"/>
      </w:r>
    </w:p>
    <w:p w14:paraId="3A60BA37" w14:textId="77777777" w:rsidR="009C7E3C" w:rsidRDefault="009C7E3C">
      <w:pPr>
        <w:pStyle w:val="ab"/>
        <w:tabs>
          <w:tab w:val="right" w:leader="dot" w:pos="8720"/>
        </w:tabs>
        <w:rPr>
          <w:rFonts w:asciiTheme="minorHAnsi" w:hAnsiTheme="minorHAnsi"/>
          <w:noProof/>
          <w:kern w:val="2"/>
          <w:lang w:eastAsia="zh-CN"/>
        </w:rPr>
      </w:pPr>
      <w:r w:rsidRPr="00626150">
        <w:rPr>
          <w:b/>
          <w:noProof/>
        </w:rPr>
        <w:t>Figure 12</w:t>
      </w:r>
      <w:r>
        <w:rPr>
          <w:noProof/>
        </w:rPr>
        <w:t xml:space="preserve">: </w:t>
      </w:r>
      <w:r>
        <w:rPr>
          <w:noProof/>
          <w:lang w:eastAsia="zh-CN"/>
        </w:rPr>
        <w:t>create group page</w:t>
      </w:r>
      <w:r>
        <w:rPr>
          <w:noProof/>
        </w:rPr>
        <w:tab/>
      </w:r>
      <w:r>
        <w:rPr>
          <w:noProof/>
        </w:rPr>
        <w:fldChar w:fldCharType="begin"/>
      </w:r>
      <w:r>
        <w:rPr>
          <w:noProof/>
        </w:rPr>
        <w:instrText xml:space="preserve"> PAGEREF _Toc448988903 \h </w:instrText>
      </w:r>
      <w:r>
        <w:rPr>
          <w:noProof/>
        </w:rPr>
      </w:r>
      <w:r>
        <w:rPr>
          <w:noProof/>
        </w:rPr>
        <w:fldChar w:fldCharType="separate"/>
      </w:r>
      <w:r w:rsidR="00FE5A83">
        <w:rPr>
          <w:noProof/>
        </w:rPr>
        <w:t>11</w:t>
      </w:r>
      <w:r>
        <w:rPr>
          <w:noProof/>
        </w:rPr>
        <w:fldChar w:fldCharType="end"/>
      </w:r>
    </w:p>
    <w:p w14:paraId="4866E472" w14:textId="4C34B82A" w:rsidR="007377A5" w:rsidRDefault="007377A5" w:rsidP="007377A5">
      <w:pPr>
        <w:spacing w:line="480" w:lineRule="auto"/>
        <w:jc w:val="right"/>
        <w:rPr>
          <w:rFonts w:cs="Times New Roman"/>
          <w:sz w:val="32"/>
          <w:szCs w:val="32"/>
        </w:rPr>
      </w:pPr>
      <w:r>
        <w:rPr>
          <w:rFonts w:cs="Times New Roman"/>
          <w:sz w:val="32"/>
          <w:szCs w:val="32"/>
        </w:rPr>
        <w:fldChar w:fldCharType="end"/>
      </w:r>
    </w:p>
    <w:p w14:paraId="5FE7097B" w14:textId="77777777" w:rsidR="007377A5" w:rsidRDefault="007377A5" w:rsidP="00B849B2">
      <w:pPr>
        <w:spacing w:line="480" w:lineRule="auto"/>
        <w:jc w:val="right"/>
        <w:rPr>
          <w:rFonts w:cs="Times New Roman"/>
          <w:sz w:val="32"/>
          <w:szCs w:val="32"/>
        </w:rPr>
      </w:pPr>
    </w:p>
    <w:p w14:paraId="3D639551" w14:textId="306411E7" w:rsidR="007377A5" w:rsidRDefault="007377A5">
      <w:pPr>
        <w:rPr>
          <w:rFonts w:cs="Times New Roman"/>
          <w:sz w:val="32"/>
          <w:szCs w:val="32"/>
        </w:rPr>
      </w:pPr>
      <w:r>
        <w:rPr>
          <w:rFonts w:cs="Times New Roman"/>
          <w:sz w:val="32"/>
          <w:szCs w:val="32"/>
        </w:rPr>
        <w:br w:type="page"/>
      </w:r>
    </w:p>
    <w:p w14:paraId="0A0F9DB8" w14:textId="77777777" w:rsidR="007377A5" w:rsidRDefault="007377A5" w:rsidP="00DE4F0D">
      <w:pPr>
        <w:spacing w:line="480" w:lineRule="auto"/>
        <w:rPr>
          <w:rFonts w:cs="Times New Roman"/>
          <w:sz w:val="32"/>
          <w:szCs w:val="32"/>
        </w:rPr>
        <w:sectPr w:rsidR="007377A5" w:rsidSect="005F7DE0">
          <w:pgSz w:w="12240" w:h="15840"/>
          <w:pgMar w:top="1440" w:right="1350" w:bottom="1440" w:left="2160" w:header="720" w:footer="720" w:gutter="0"/>
          <w:pgNumType w:fmt="lowerRoman" w:start="1"/>
          <w:cols w:space="720"/>
          <w:titlePg/>
          <w:docGrid w:linePitch="360"/>
        </w:sectPr>
      </w:pPr>
    </w:p>
    <w:p w14:paraId="170C160A" w14:textId="77777777" w:rsidR="002A621C" w:rsidRDefault="002A621C">
      <w:pPr>
        <w:rPr>
          <w:rFonts w:cs="Times New Roman"/>
          <w:sz w:val="32"/>
          <w:szCs w:val="32"/>
        </w:rPr>
      </w:pPr>
    </w:p>
    <w:p w14:paraId="00323A06" w14:textId="193F48CF" w:rsidR="002A621C" w:rsidRPr="002A621C" w:rsidRDefault="002A621C" w:rsidP="002A621C">
      <w:pPr>
        <w:pStyle w:val="1"/>
      </w:pPr>
      <w:bookmarkStart w:id="9" w:name="_Ref260992458"/>
      <w:bookmarkStart w:id="10" w:name="_Toc322965053"/>
      <w:r w:rsidRPr="002A621C">
        <w:t>Background</w:t>
      </w:r>
      <w:bookmarkEnd w:id="9"/>
      <w:bookmarkEnd w:id="10"/>
    </w:p>
    <w:p w14:paraId="2DD6DB35" w14:textId="20F29F32" w:rsidR="004E6BB2" w:rsidRDefault="00B425DA" w:rsidP="00996800">
      <w:pPr>
        <w:pStyle w:val="2"/>
        <w:rPr>
          <w:lang w:eastAsia="zh-CN"/>
        </w:rPr>
      </w:pPr>
      <w:r>
        <w:t>Introduction and Statement of Purpose</w:t>
      </w:r>
    </w:p>
    <w:p w14:paraId="5F512275" w14:textId="77777777" w:rsidR="00A81D33" w:rsidRDefault="00A81D33" w:rsidP="00A81D33">
      <w:pPr>
        <w:keepNext/>
        <w:autoSpaceDE w:val="0"/>
        <w:autoSpaceDN w:val="0"/>
        <w:adjustRightInd w:val="0"/>
        <w:spacing w:line="480" w:lineRule="auto"/>
        <w:ind w:firstLine="520"/>
      </w:pPr>
      <w:ins w:id="11" w:author="New User" w:date="2016-04-22T18:06:00Z">
        <w:r>
          <w:rPr>
            <w:noProof/>
            <w:lang w:eastAsia="zh-CN"/>
          </w:rPr>
          <w:drawing>
            <wp:inline distT="0" distB="0" distL="0" distR="0" wp14:anchorId="6BC166A2" wp14:editId="758B3BA6">
              <wp:extent cx="4509135" cy="2541086"/>
              <wp:effectExtent l="0" t="0" r="0" b="0"/>
              <wp:docPr id="11" name="图片 14153" descr="mindmap2-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dmap2-001-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15996" cy="2544953"/>
                      </a:xfrm>
                      <a:prstGeom prst="rect">
                        <a:avLst/>
                      </a:prstGeom>
                      <a:noFill/>
                      <a:ln>
                        <a:noFill/>
                      </a:ln>
                    </pic:spPr>
                  </pic:pic>
                </a:graphicData>
              </a:graphic>
            </wp:inline>
          </w:drawing>
        </w:r>
      </w:ins>
    </w:p>
    <w:p w14:paraId="60F3042F" w14:textId="7D632774" w:rsidR="00A81D33" w:rsidRDefault="00A81D33" w:rsidP="00A81D33">
      <w:pPr>
        <w:pStyle w:val="ac"/>
        <w:rPr>
          <w:rFonts w:cs="Times New Roman"/>
          <w:lang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33CBD">
        <w:rPr>
          <w:noProof/>
        </w:rPr>
        <w:t>1</w:t>
      </w:r>
      <w:r>
        <w:fldChar w:fldCharType="end"/>
      </w:r>
      <w:r>
        <w:rPr>
          <w:rFonts w:hint="eastAsia"/>
          <w:lang w:eastAsia="zh-CN"/>
        </w:rPr>
        <w:t xml:space="preserve"> </w:t>
      </w:r>
      <w:r w:rsidRPr="00D64658">
        <w:t>Brain storm Mind map.</w:t>
      </w:r>
    </w:p>
    <w:p w14:paraId="078D0D39" w14:textId="5B946DBD" w:rsidR="00F42747" w:rsidRDefault="003A0A26" w:rsidP="00EC7857">
      <w:pPr>
        <w:autoSpaceDE w:val="0"/>
        <w:autoSpaceDN w:val="0"/>
        <w:adjustRightInd w:val="0"/>
        <w:spacing w:line="480" w:lineRule="auto"/>
        <w:ind w:firstLine="520"/>
        <w:rPr>
          <w:rFonts w:cs="Times New Roman"/>
          <w:lang w:eastAsia="zh-CN"/>
        </w:rPr>
      </w:pPr>
      <w:r>
        <w:rPr>
          <w:rFonts w:cs="Times New Roman" w:hint="eastAsia"/>
        </w:rPr>
        <w:t xml:space="preserve">With </w:t>
      </w:r>
      <w:r w:rsidR="00F42747">
        <w:rPr>
          <w:rFonts w:cs="Times New Roman" w:hint="eastAsia"/>
        </w:rPr>
        <w:t>g</w:t>
      </w:r>
      <w:r>
        <w:rPr>
          <w:rFonts w:cs="Times New Roman" w:hint="eastAsia"/>
        </w:rPr>
        <w:t xml:space="preserve">lobalization </w:t>
      </w:r>
      <w:r>
        <w:rPr>
          <w:rFonts w:cs="Times New Roman"/>
        </w:rPr>
        <w:t>increasing</w:t>
      </w:r>
      <w:r>
        <w:rPr>
          <w:rFonts w:cs="Times New Roman" w:hint="eastAsia"/>
        </w:rPr>
        <w:t xml:space="preserve"> rapidly, people from different culture</w:t>
      </w:r>
      <w:r w:rsidR="00F42747">
        <w:rPr>
          <w:rFonts w:cs="Times New Roman" w:hint="eastAsia"/>
          <w:lang w:eastAsia="zh-CN"/>
        </w:rPr>
        <w:t>s</w:t>
      </w:r>
      <w:r>
        <w:rPr>
          <w:rFonts w:cs="Times New Roman" w:hint="eastAsia"/>
        </w:rPr>
        <w:t xml:space="preserve"> and different countr</w:t>
      </w:r>
      <w:r w:rsidR="00F42747">
        <w:rPr>
          <w:rFonts w:cs="Times New Roman" w:hint="eastAsia"/>
        </w:rPr>
        <w:t>ies</w:t>
      </w:r>
      <w:r>
        <w:rPr>
          <w:rFonts w:cs="Times New Roman" w:hint="eastAsia"/>
        </w:rPr>
        <w:t xml:space="preserve"> are </w:t>
      </w:r>
      <w:r w:rsidR="00F42747">
        <w:rPr>
          <w:rFonts w:cs="Times New Roman" w:hint="eastAsia"/>
        </w:rPr>
        <w:t>m</w:t>
      </w:r>
      <w:r>
        <w:rPr>
          <w:rFonts w:cs="Times New Roman" w:hint="eastAsia"/>
        </w:rPr>
        <w:t>ixing a lot</w:t>
      </w:r>
      <w:r w:rsidR="00F42747">
        <w:rPr>
          <w:rFonts w:cs="Times New Roman" w:hint="eastAsia"/>
          <w:lang w:eastAsia="zh-CN"/>
        </w:rPr>
        <w:t>, through travel and immigration</w:t>
      </w:r>
      <w:r>
        <w:rPr>
          <w:rFonts w:cs="Times New Roman" w:hint="eastAsia"/>
        </w:rPr>
        <w:t>.</w:t>
      </w:r>
      <w:r w:rsidR="00F42747">
        <w:rPr>
          <w:rFonts w:cs="Times New Roman" w:hint="eastAsia"/>
        </w:rPr>
        <w:t xml:space="preserve"> M</w:t>
      </w:r>
      <w:r>
        <w:rPr>
          <w:rFonts w:cs="Times New Roman" w:hint="eastAsia"/>
        </w:rPr>
        <w:t>illion</w:t>
      </w:r>
      <w:r>
        <w:rPr>
          <w:rFonts w:cs="Times New Roman"/>
        </w:rPr>
        <w:t xml:space="preserve">s people are living </w:t>
      </w:r>
      <w:r w:rsidR="00F42747">
        <w:rPr>
          <w:rFonts w:cs="Times New Roman" w:hint="eastAsia"/>
          <w:lang w:eastAsia="zh-CN"/>
        </w:rPr>
        <w:t>in NYC</w:t>
      </w:r>
      <w:r>
        <w:rPr>
          <w:rFonts w:cs="Times New Roman"/>
        </w:rPr>
        <w:t xml:space="preserve">, </w:t>
      </w:r>
      <w:r w:rsidR="00F42747">
        <w:rPr>
          <w:rFonts w:cs="Times New Roman" w:hint="eastAsia"/>
          <w:lang w:eastAsia="zh-CN"/>
        </w:rPr>
        <w:t xml:space="preserve">and </w:t>
      </w:r>
      <w:r>
        <w:rPr>
          <w:rFonts w:cs="Times New Roman" w:hint="eastAsia"/>
        </w:rPr>
        <w:t xml:space="preserve">there are so many different cultures. </w:t>
      </w:r>
      <w:r w:rsidR="00F42747">
        <w:rPr>
          <w:rFonts w:cs="Times New Roman" w:hint="eastAsia"/>
          <w:lang w:eastAsia="zh-CN"/>
        </w:rPr>
        <w:t>[</w:t>
      </w:r>
      <w:r>
        <w:rPr>
          <w:rFonts w:cs="Times New Roman" w:hint="eastAsia"/>
        </w:rPr>
        <w:t xml:space="preserve">However, </w:t>
      </w:r>
      <w:r>
        <w:rPr>
          <w:rFonts w:cs="Times New Roman"/>
        </w:rPr>
        <w:t>I</w:t>
      </w:r>
      <w:r>
        <w:rPr>
          <w:rFonts w:cs="Times New Roman" w:hint="eastAsia"/>
        </w:rPr>
        <w:t xml:space="preserve"> think this a</w:t>
      </w:r>
      <w:r w:rsidRPr="00BC3420">
        <w:rPr>
          <w:rFonts w:cs="Times New Roman"/>
        </w:rPr>
        <w:t>dvantage</w:t>
      </w:r>
      <w:r>
        <w:rPr>
          <w:rFonts w:cs="Times New Roman" w:hint="eastAsia"/>
        </w:rPr>
        <w:t xml:space="preserve"> was not good use.</w:t>
      </w:r>
      <w:r w:rsidR="00F42747">
        <w:rPr>
          <w:rFonts w:cs="Times New Roman" w:hint="eastAsia"/>
          <w:lang w:eastAsia="zh-CN"/>
        </w:rPr>
        <w:t>]</w:t>
      </w:r>
      <w:r>
        <w:rPr>
          <w:rFonts w:cs="Times New Roman" w:hint="eastAsia"/>
        </w:rPr>
        <w:t xml:space="preserve"> Humans are curious about different culture</w:t>
      </w:r>
      <w:r w:rsidR="00F42747">
        <w:rPr>
          <w:rFonts w:cs="Times New Roman" w:hint="eastAsia"/>
          <w:lang w:eastAsia="zh-CN"/>
        </w:rPr>
        <w:t>s</w:t>
      </w:r>
      <w:r>
        <w:rPr>
          <w:rFonts w:cs="Times New Roman" w:hint="eastAsia"/>
        </w:rPr>
        <w:t xml:space="preserve"> but most of them </w:t>
      </w:r>
      <w:r>
        <w:rPr>
          <w:rFonts w:cs="Times New Roman"/>
        </w:rPr>
        <w:t>don’t</w:t>
      </w:r>
      <w:r>
        <w:rPr>
          <w:rFonts w:cs="Times New Roman" w:hint="eastAsia"/>
        </w:rPr>
        <w:t xml:space="preserve"> have </w:t>
      </w:r>
      <w:r w:rsidRPr="001D6CE7">
        <w:rPr>
          <w:rFonts w:cs="Times New Roman"/>
        </w:rPr>
        <w:t>opportunities</w:t>
      </w:r>
      <w:r>
        <w:rPr>
          <w:rFonts w:cs="Times New Roman" w:hint="eastAsia"/>
        </w:rPr>
        <w:t xml:space="preserve"> to get a different culture friend. And also there are many new people come to a new place every day. How to help them go inside to the new culture</w:t>
      </w:r>
      <w:r w:rsidR="00F42747">
        <w:rPr>
          <w:rFonts w:cs="Times New Roman" w:hint="eastAsia"/>
          <w:lang w:eastAsia="zh-CN"/>
        </w:rPr>
        <w:t xml:space="preserve">s </w:t>
      </w:r>
      <w:r>
        <w:rPr>
          <w:rFonts w:cs="Times New Roman" w:hint="eastAsia"/>
        </w:rPr>
        <w:t xml:space="preserve">(new environment) is a big problem. </w:t>
      </w:r>
      <w:r w:rsidR="00EC7857">
        <w:rPr>
          <w:rFonts w:cs="Times New Roman" w:hint="eastAsia"/>
          <w:lang w:eastAsia="zh-CN"/>
        </w:rPr>
        <w:t xml:space="preserve"> [</w:t>
      </w:r>
      <w:r w:rsidR="00F42747">
        <w:rPr>
          <w:rFonts w:cs="Times New Roman" w:hint="eastAsia"/>
          <w:lang w:eastAsia="zh-CN"/>
        </w:rPr>
        <w:t>Food for Friends is an application that hopes to overcome this problem by allowing people new to a city to meet while eating.</w:t>
      </w:r>
      <w:r w:rsidR="00EC7857">
        <w:rPr>
          <w:rFonts w:cs="Times New Roman" w:hint="eastAsia"/>
          <w:lang w:eastAsia="zh-CN"/>
        </w:rPr>
        <w:t>]</w:t>
      </w:r>
      <w:r w:rsidR="00F42747">
        <w:rPr>
          <w:rFonts w:cs="Times New Roman" w:hint="eastAsia"/>
          <w:lang w:eastAsia="zh-CN"/>
        </w:rPr>
        <w:t xml:space="preserve"> </w:t>
      </w:r>
    </w:p>
    <w:p w14:paraId="68402A89" w14:textId="660BD794" w:rsidR="003A0A26" w:rsidRDefault="003A0A26" w:rsidP="00A61348">
      <w:pPr>
        <w:autoSpaceDE w:val="0"/>
        <w:autoSpaceDN w:val="0"/>
        <w:adjustRightInd w:val="0"/>
        <w:spacing w:line="480" w:lineRule="auto"/>
        <w:ind w:firstLine="480"/>
        <w:rPr>
          <w:rFonts w:cs="Times New Roman"/>
        </w:rPr>
      </w:pPr>
      <w:r>
        <w:rPr>
          <w:rFonts w:cs="Times New Roman" w:hint="eastAsia"/>
        </w:rPr>
        <w:t>There are lots of social network mobile applications in the market and there are also many food rat</w:t>
      </w:r>
      <w:r>
        <w:rPr>
          <w:rFonts w:cs="Times New Roman"/>
        </w:rPr>
        <w:t>ing</w:t>
      </w:r>
      <w:r>
        <w:rPr>
          <w:rFonts w:cs="Times New Roman" w:hint="eastAsia"/>
        </w:rPr>
        <w:t xml:space="preserve"> platforms now too. The market </w:t>
      </w:r>
      <w:r w:rsidR="00EC7857">
        <w:rPr>
          <w:rFonts w:cs="Times New Roman" w:hint="eastAsia"/>
          <w:lang w:eastAsia="zh-CN"/>
        </w:rPr>
        <w:t>for</w:t>
      </w:r>
      <w:r w:rsidR="00EC7857">
        <w:rPr>
          <w:rFonts w:cs="Times New Roman" w:hint="eastAsia"/>
        </w:rPr>
        <w:t xml:space="preserve"> </w:t>
      </w:r>
      <w:r>
        <w:rPr>
          <w:rFonts w:cs="Times New Roman" w:hint="eastAsia"/>
        </w:rPr>
        <w:t xml:space="preserve">restaurant and </w:t>
      </w:r>
      <w:r>
        <w:rPr>
          <w:rFonts w:cs="Times New Roman"/>
        </w:rPr>
        <w:t>social</w:t>
      </w:r>
      <w:r>
        <w:rPr>
          <w:rFonts w:cs="Times New Roman" w:hint="eastAsia"/>
        </w:rPr>
        <w:t xml:space="preserve"> </w:t>
      </w:r>
      <w:r>
        <w:rPr>
          <w:rFonts w:cs="Times New Roman"/>
        </w:rPr>
        <w:t>networ</w:t>
      </w:r>
      <w:r>
        <w:rPr>
          <w:rFonts w:cs="Times New Roman" w:hint="eastAsia"/>
        </w:rPr>
        <w:t xml:space="preserve">k users is growing so fast, </w:t>
      </w:r>
      <w:r w:rsidR="00EC7857">
        <w:rPr>
          <w:rFonts w:cs="Times New Roman" w:hint="eastAsia"/>
          <w:lang w:eastAsia="zh-CN"/>
        </w:rPr>
        <w:t xml:space="preserve">and </w:t>
      </w:r>
      <w:r>
        <w:rPr>
          <w:rFonts w:cs="Times New Roman" w:hint="eastAsia"/>
        </w:rPr>
        <w:t>lots of new</w:t>
      </w:r>
      <w:r w:rsidR="00EC7857">
        <w:rPr>
          <w:rFonts w:cs="Times New Roman" w:hint="eastAsia"/>
        </w:rPr>
        <w:t xml:space="preserve"> apps</w:t>
      </w:r>
      <w:r>
        <w:rPr>
          <w:rFonts w:cs="Times New Roman" w:hint="eastAsia"/>
        </w:rPr>
        <w:t xml:space="preserve"> are coming out every day. When people make friend</w:t>
      </w:r>
      <w:r w:rsidR="00EC7857">
        <w:rPr>
          <w:rFonts w:cs="Times New Roman" w:hint="eastAsia"/>
          <w:lang w:eastAsia="zh-CN"/>
        </w:rPr>
        <w:t>s</w:t>
      </w:r>
      <w:r>
        <w:rPr>
          <w:rFonts w:cs="Times New Roman" w:hint="eastAsia"/>
        </w:rPr>
        <w:t xml:space="preserve"> with others </w:t>
      </w:r>
      <w:r w:rsidR="00EC7857">
        <w:rPr>
          <w:rFonts w:cs="Times New Roman" w:hint="eastAsia"/>
          <w:lang w:eastAsia="zh-CN"/>
        </w:rPr>
        <w:t>using</w:t>
      </w:r>
      <w:r>
        <w:rPr>
          <w:rFonts w:cs="Times New Roman" w:hint="eastAsia"/>
        </w:rPr>
        <w:t xml:space="preserve"> application</w:t>
      </w:r>
      <w:r w:rsidR="00EC7857">
        <w:rPr>
          <w:rFonts w:cs="Times New Roman" w:hint="eastAsia"/>
          <w:lang w:eastAsia="zh-CN"/>
        </w:rPr>
        <w:t>s</w:t>
      </w:r>
      <w:r>
        <w:rPr>
          <w:rFonts w:cs="Times New Roman" w:hint="eastAsia"/>
        </w:rPr>
        <w:t xml:space="preserve">, actually they are using their </w:t>
      </w:r>
      <w:r w:rsidRPr="00495C31">
        <w:rPr>
          <w:rFonts w:cs="Times New Roman"/>
        </w:rPr>
        <w:t>personality</w:t>
      </w:r>
      <w:r>
        <w:rPr>
          <w:rFonts w:cs="Times New Roman" w:hint="eastAsia"/>
        </w:rPr>
        <w:t xml:space="preserve"> </w:t>
      </w:r>
      <w:r w:rsidR="00EC7857">
        <w:rPr>
          <w:rFonts w:cs="Times New Roman" w:hint="eastAsia"/>
        </w:rPr>
        <w:t>attributes</w:t>
      </w:r>
      <w:r>
        <w:rPr>
          <w:rFonts w:cs="Times New Roman" w:hint="eastAsia"/>
        </w:rPr>
        <w:t xml:space="preserve"> </w:t>
      </w:r>
      <w:r>
        <w:rPr>
          <w:rFonts w:cs="Times New Roman" w:hint="eastAsia"/>
        </w:rPr>
        <w:lastRenderedPageBreak/>
        <w:t>to build connection</w:t>
      </w:r>
      <w:r w:rsidR="00EC7857">
        <w:rPr>
          <w:rFonts w:cs="Times New Roman" w:hint="eastAsia"/>
          <w:lang w:eastAsia="zh-CN"/>
        </w:rPr>
        <w:t>s</w:t>
      </w:r>
      <w:r>
        <w:rPr>
          <w:rFonts w:cs="Times New Roman" w:hint="eastAsia"/>
        </w:rPr>
        <w:t xml:space="preserve"> with others, </w:t>
      </w:r>
      <w:r w:rsidR="00EC7857">
        <w:rPr>
          <w:rFonts w:cs="Times New Roman" w:hint="eastAsia"/>
          <w:lang w:eastAsia="zh-CN"/>
        </w:rPr>
        <w:t>based on</w:t>
      </w:r>
      <w:r>
        <w:rPr>
          <w:rFonts w:cs="Times New Roman" w:hint="eastAsia"/>
        </w:rPr>
        <w:t xml:space="preserve"> habit and </w:t>
      </w:r>
      <w:r>
        <w:rPr>
          <w:rFonts w:cs="Times New Roman"/>
        </w:rPr>
        <w:t>interest</w:t>
      </w:r>
      <w:r>
        <w:rPr>
          <w:rFonts w:cs="Times New Roman" w:hint="eastAsia"/>
        </w:rPr>
        <w:t xml:space="preserve">. I pick one of the most important and </w:t>
      </w:r>
      <w:r w:rsidRPr="00E46B54">
        <w:rPr>
          <w:rFonts w:cs="Times New Roman"/>
        </w:rPr>
        <w:t>specific</w:t>
      </w:r>
      <w:r>
        <w:rPr>
          <w:rFonts w:cs="Times New Roman" w:hint="eastAsia"/>
        </w:rPr>
        <w:t xml:space="preserve"> </w:t>
      </w:r>
      <w:r w:rsidRPr="00E46B54">
        <w:rPr>
          <w:rFonts w:cs="Times New Roman"/>
        </w:rPr>
        <w:t>concept</w:t>
      </w:r>
      <w:r w:rsidR="00EC7857">
        <w:rPr>
          <w:rFonts w:cs="Times New Roman" w:hint="eastAsia"/>
          <w:lang w:eastAsia="zh-CN"/>
        </w:rPr>
        <w:t>ions</w:t>
      </w:r>
      <w:r>
        <w:rPr>
          <w:rFonts w:cs="Times New Roman" w:hint="eastAsia"/>
        </w:rPr>
        <w:t xml:space="preserve"> from people</w:t>
      </w:r>
      <w:r>
        <w:rPr>
          <w:rFonts w:cs="Times New Roman"/>
        </w:rPr>
        <w:t>’</w:t>
      </w:r>
      <w:r>
        <w:rPr>
          <w:rFonts w:cs="Times New Roman" w:hint="eastAsia"/>
        </w:rPr>
        <w:t xml:space="preserve">s interest and use it to build a new way to help people </w:t>
      </w:r>
      <w:r w:rsidR="00EC7857">
        <w:rPr>
          <w:rFonts w:cs="Times New Roman" w:hint="eastAsia"/>
          <w:lang w:eastAsia="zh-CN"/>
        </w:rPr>
        <w:t xml:space="preserve">to </w:t>
      </w:r>
      <w:r>
        <w:rPr>
          <w:rFonts w:cs="Times New Roman" w:hint="eastAsia"/>
        </w:rPr>
        <w:t>connect with each other and have fun.</w:t>
      </w:r>
    </w:p>
    <w:p w14:paraId="17537001" w14:textId="6DC3AE41" w:rsidR="003A0A26" w:rsidRDefault="00A61348" w:rsidP="00A61348">
      <w:pPr>
        <w:spacing w:line="480" w:lineRule="auto"/>
        <w:rPr>
          <w:ins w:id="12" w:author="New User" w:date="2016-04-22T18:00:00Z"/>
          <w:rFonts w:cs="Times New Roman"/>
        </w:rPr>
      </w:pPr>
      <w:r>
        <w:rPr>
          <w:rFonts w:cs="Times New Roman" w:hint="eastAsia"/>
          <w:lang w:eastAsia="zh-CN"/>
        </w:rPr>
        <w:t xml:space="preserve">         </w:t>
      </w:r>
      <w:r w:rsidR="004E6BB2" w:rsidRPr="00996800">
        <w:rPr>
          <w:rFonts w:cs="Times New Roman"/>
        </w:rPr>
        <w:t xml:space="preserve">By using “Food For Friends”, people who </w:t>
      </w:r>
      <w:r w:rsidR="002475CA" w:rsidRPr="00996800">
        <w:rPr>
          <w:rFonts w:cs="Times New Roman"/>
        </w:rPr>
        <w:t xml:space="preserve">are </w:t>
      </w:r>
      <w:r w:rsidR="004E6BB2" w:rsidRPr="00996800">
        <w:rPr>
          <w:rFonts w:cs="Times New Roman"/>
        </w:rPr>
        <w:t xml:space="preserve">in a strange place or tourists are able </w:t>
      </w:r>
      <w:r w:rsidR="002475CA" w:rsidRPr="00996800">
        <w:rPr>
          <w:rFonts w:cs="Times New Roman"/>
        </w:rPr>
        <w:t xml:space="preserve">to get </w:t>
      </w:r>
      <w:r w:rsidR="004E6BB2" w:rsidRPr="00996800">
        <w:rPr>
          <w:rFonts w:cs="Times New Roman"/>
        </w:rPr>
        <w:t xml:space="preserve">to know new people and </w:t>
      </w:r>
      <w:r w:rsidR="00EC7857">
        <w:rPr>
          <w:rFonts w:cs="Times New Roman" w:hint="eastAsia"/>
          <w:lang w:eastAsia="zh-CN"/>
        </w:rPr>
        <w:t>make</w:t>
      </w:r>
      <w:r w:rsidR="004E6BB2" w:rsidRPr="00996800">
        <w:rPr>
          <w:rFonts w:cs="Times New Roman"/>
        </w:rPr>
        <w:t xml:space="preserve"> new friends when they are having delicious food.</w:t>
      </w:r>
      <w:r w:rsidR="004E6BB2">
        <w:rPr>
          <w:rFonts w:cs="Times New Roman" w:hint="eastAsia"/>
        </w:rPr>
        <w:t xml:space="preserve"> There are already a few info</w:t>
      </w:r>
      <w:r w:rsidR="002475CA">
        <w:rPr>
          <w:rFonts w:cs="Times New Roman"/>
        </w:rPr>
        <w:t>rmation</w:t>
      </w:r>
      <w:r w:rsidR="004E6BB2">
        <w:rPr>
          <w:rFonts w:cs="Times New Roman" w:hint="eastAsia"/>
        </w:rPr>
        <w:t>-shar</w:t>
      </w:r>
      <w:r w:rsidR="002475CA">
        <w:rPr>
          <w:rFonts w:cs="Times New Roman"/>
        </w:rPr>
        <w:t>ing</w:t>
      </w:r>
      <w:r w:rsidR="004E6BB2">
        <w:rPr>
          <w:rFonts w:cs="Times New Roman" w:hint="eastAsia"/>
        </w:rPr>
        <w:t xml:space="preserve"> </w:t>
      </w:r>
      <w:r w:rsidR="004E6BB2">
        <w:rPr>
          <w:rFonts w:cs="Times New Roman"/>
        </w:rPr>
        <w:t>mobile</w:t>
      </w:r>
      <w:r w:rsidR="004E6BB2">
        <w:rPr>
          <w:rFonts w:cs="Times New Roman" w:hint="eastAsia"/>
        </w:rPr>
        <w:t xml:space="preserve"> applications </w:t>
      </w:r>
      <w:r w:rsidR="002475CA">
        <w:rPr>
          <w:rFonts w:cs="Times New Roman"/>
        </w:rPr>
        <w:t>and</w:t>
      </w:r>
      <w:r w:rsidR="002475CA">
        <w:rPr>
          <w:rFonts w:cs="Times New Roman" w:hint="eastAsia"/>
        </w:rPr>
        <w:t xml:space="preserve"> </w:t>
      </w:r>
      <w:r w:rsidR="004E6BB2">
        <w:rPr>
          <w:rFonts w:cs="Times New Roman" w:hint="eastAsia"/>
        </w:rPr>
        <w:t>webs</w:t>
      </w:r>
      <w:r w:rsidR="002475CA">
        <w:rPr>
          <w:rFonts w:cs="Times New Roman"/>
        </w:rPr>
        <w:t>ites</w:t>
      </w:r>
      <w:r w:rsidR="004E6BB2">
        <w:rPr>
          <w:rFonts w:cs="Times New Roman" w:hint="eastAsia"/>
        </w:rPr>
        <w:t xml:space="preserve"> trying to </w:t>
      </w:r>
      <w:r w:rsidR="004E6BB2">
        <w:rPr>
          <w:rFonts w:cs="Times New Roman"/>
        </w:rPr>
        <w:t>provide</w:t>
      </w:r>
      <w:r w:rsidR="004E6BB2">
        <w:rPr>
          <w:rFonts w:cs="Times New Roman" w:hint="eastAsia"/>
        </w:rPr>
        <w:t xml:space="preserve"> useful travel </w:t>
      </w:r>
      <w:r w:rsidR="004E6BB2">
        <w:rPr>
          <w:rFonts w:cs="Times New Roman"/>
        </w:rPr>
        <w:t>information</w:t>
      </w:r>
      <w:r w:rsidR="00EC7857">
        <w:rPr>
          <w:rFonts w:cs="Times New Roman" w:hint="eastAsia"/>
        </w:rPr>
        <w:t xml:space="preserve"> for travelers, such as Yelp and Expedia. </w:t>
      </w:r>
      <w:r w:rsidR="004E6BB2">
        <w:rPr>
          <w:rFonts w:cs="Times New Roman" w:hint="eastAsia"/>
        </w:rPr>
        <w:t xml:space="preserve">However, they </w:t>
      </w:r>
      <w:r w:rsidR="004E6BB2">
        <w:rPr>
          <w:rFonts w:cs="Times New Roman"/>
        </w:rPr>
        <w:t>ignore</w:t>
      </w:r>
      <w:r w:rsidR="004E6BB2">
        <w:rPr>
          <w:rFonts w:cs="Times New Roman" w:hint="eastAsia"/>
        </w:rPr>
        <w:t xml:space="preserve"> the importance of connection</w:t>
      </w:r>
      <w:r w:rsidR="00D24BF2">
        <w:rPr>
          <w:rFonts w:cs="Times New Roman" w:hint="eastAsia"/>
          <w:lang w:eastAsia="zh-CN"/>
        </w:rPr>
        <w:t>s</w:t>
      </w:r>
      <w:r w:rsidR="004E6BB2">
        <w:rPr>
          <w:rFonts w:cs="Times New Roman" w:hint="eastAsia"/>
        </w:rPr>
        <w:t xml:space="preserve"> between people, and people in these kind</w:t>
      </w:r>
      <w:ins w:id="13" w:author="New User" w:date="2016-04-22T17:27:00Z">
        <w:r w:rsidR="002475CA">
          <w:rPr>
            <w:rFonts w:cs="Times New Roman"/>
          </w:rPr>
          <w:t>s</w:t>
        </w:r>
      </w:ins>
      <w:r w:rsidR="004E6BB2">
        <w:rPr>
          <w:rFonts w:cs="Times New Roman" w:hint="eastAsia"/>
        </w:rPr>
        <w:t xml:space="preserve"> </w:t>
      </w:r>
      <w:r w:rsidR="00FE5A83">
        <w:rPr>
          <w:rFonts w:cs="Times New Roman" w:hint="eastAsia"/>
        </w:rPr>
        <w:t>of platform</w:t>
      </w:r>
      <w:r w:rsidR="000C54FA">
        <w:rPr>
          <w:rFonts w:cs="Times New Roman" w:hint="eastAsia"/>
          <w:lang w:eastAsia="zh-CN"/>
        </w:rPr>
        <w:t>s</w:t>
      </w:r>
      <w:r w:rsidR="00FE5A83">
        <w:rPr>
          <w:rFonts w:cs="Times New Roman" w:hint="eastAsia"/>
        </w:rPr>
        <w:t xml:space="preserve"> jus</w:t>
      </w:r>
      <w:r w:rsidR="00054368">
        <w:rPr>
          <w:rFonts w:cs="Times New Roman" w:hint="eastAsia"/>
        </w:rPr>
        <w:t xml:space="preserve">t </w:t>
      </w:r>
      <w:r w:rsidR="00054368">
        <w:rPr>
          <w:rFonts w:cs="Times New Roman" w:hint="eastAsia"/>
          <w:lang w:eastAsia="zh-CN"/>
        </w:rPr>
        <w:t xml:space="preserve">can see the tips and information </w:t>
      </w:r>
      <w:r w:rsidR="000C54FA">
        <w:rPr>
          <w:rFonts w:cs="Times New Roman" w:hint="eastAsia"/>
          <w:lang w:eastAsia="zh-CN"/>
        </w:rPr>
        <w:t>that</w:t>
      </w:r>
      <w:r w:rsidR="00054368">
        <w:rPr>
          <w:rFonts w:cs="Times New Roman" w:hint="eastAsia"/>
          <w:lang w:eastAsia="zh-CN"/>
        </w:rPr>
        <w:t xml:space="preserve"> people written, but sometimes these </w:t>
      </w:r>
      <w:r w:rsidR="00054368">
        <w:rPr>
          <w:rFonts w:cs="Times New Roman"/>
          <w:lang w:eastAsia="zh-CN"/>
        </w:rPr>
        <w:t>writing</w:t>
      </w:r>
      <w:r w:rsidR="00054368">
        <w:rPr>
          <w:rFonts w:cs="Times New Roman" w:hint="eastAsia"/>
          <w:lang w:eastAsia="zh-CN"/>
        </w:rPr>
        <w:t>s</w:t>
      </w:r>
      <w:r w:rsidR="00054368">
        <w:rPr>
          <w:rFonts w:cs="Times New Roman"/>
          <w:lang w:eastAsia="zh-CN"/>
        </w:rPr>
        <w:t xml:space="preserve"> are </w:t>
      </w:r>
      <w:r w:rsidR="00054368">
        <w:rPr>
          <w:rFonts w:cs="Times New Roman" w:hint="eastAsia"/>
          <w:lang w:eastAsia="zh-CN"/>
        </w:rPr>
        <w:t xml:space="preserve">not </w:t>
      </w:r>
      <w:r w:rsidR="000C54FA">
        <w:rPr>
          <w:rFonts w:cs="Times New Roman" w:hint="eastAsia"/>
          <w:lang w:eastAsia="zh-CN"/>
        </w:rPr>
        <w:t>current</w:t>
      </w:r>
      <w:r w:rsidR="00054368">
        <w:rPr>
          <w:rFonts w:cs="Times New Roman"/>
          <w:lang w:eastAsia="zh-CN"/>
        </w:rPr>
        <w:t xml:space="preserve"> </w:t>
      </w:r>
      <w:r w:rsidR="00054368">
        <w:rPr>
          <w:rFonts w:cs="Times New Roman" w:hint="eastAsia"/>
          <w:lang w:eastAsia="zh-CN"/>
        </w:rPr>
        <w:t>so they may be useless</w:t>
      </w:r>
      <w:r w:rsidR="00054368">
        <w:rPr>
          <w:rFonts w:cs="Times New Roman"/>
          <w:lang w:eastAsia="zh-CN"/>
        </w:rPr>
        <w:t xml:space="preserve">. </w:t>
      </w:r>
      <w:r w:rsidR="002475CA">
        <w:rPr>
          <w:rFonts w:cs="Times New Roman"/>
        </w:rPr>
        <w:t>This</w:t>
      </w:r>
      <w:r w:rsidR="004E6BB2">
        <w:rPr>
          <w:rFonts w:cs="Times New Roman" w:hint="eastAsia"/>
        </w:rPr>
        <w:t xml:space="preserve"> make</w:t>
      </w:r>
      <w:r w:rsidR="002475CA">
        <w:rPr>
          <w:rFonts w:cs="Times New Roman"/>
        </w:rPr>
        <w:t>s</w:t>
      </w:r>
      <w:r w:rsidR="004E6BB2">
        <w:rPr>
          <w:rFonts w:cs="Times New Roman" w:hint="eastAsia"/>
        </w:rPr>
        <w:t xml:space="preserve"> their user experience bad. To give a better </w:t>
      </w:r>
      <w:r w:rsidR="004E6BB2">
        <w:rPr>
          <w:rFonts w:cs="Times New Roman"/>
        </w:rPr>
        <w:t>user</w:t>
      </w:r>
      <w:r w:rsidR="004E6BB2">
        <w:rPr>
          <w:rFonts w:cs="Times New Roman" w:hint="eastAsia"/>
        </w:rPr>
        <w:t xml:space="preserve"> experience for people and help people get friends when they are in a new place, </w:t>
      </w:r>
      <w:r w:rsidR="004E6BB2">
        <w:rPr>
          <w:rFonts w:cs="Times New Roman"/>
        </w:rPr>
        <w:t>“</w:t>
      </w:r>
      <w:r w:rsidR="004E6BB2">
        <w:rPr>
          <w:rFonts w:cs="Times New Roman" w:hint="eastAsia"/>
        </w:rPr>
        <w:t xml:space="preserve">Food </w:t>
      </w:r>
      <w:r w:rsidR="00054368">
        <w:rPr>
          <w:rFonts w:cs="Times New Roman" w:hint="eastAsia"/>
          <w:lang w:eastAsia="zh-CN"/>
        </w:rPr>
        <w:t>f</w:t>
      </w:r>
      <w:r w:rsidR="004E6BB2">
        <w:rPr>
          <w:rFonts w:cs="Times New Roman" w:hint="eastAsia"/>
        </w:rPr>
        <w:t>or Friends</w:t>
      </w:r>
      <w:r w:rsidR="004E6BB2">
        <w:rPr>
          <w:rFonts w:cs="Times New Roman"/>
        </w:rPr>
        <w:t>”</w:t>
      </w:r>
      <w:r w:rsidR="000C54FA">
        <w:rPr>
          <w:rFonts w:cs="Times New Roman" w:hint="eastAsia"/>
        </w:rPr>
        <w:t xml:space="preserve"> gives people</w:t>
      </w:r>
      <w:r w:rsidR="00054368">
        <w:rPr>
          <w:rFonts w:cs="Times New Roman" w:hint="eastAsia"/>
        </w:rPr>
        <w:t xml:space="preserve"> useful and latest info</w:t>
      </w:r>
      <w:r w:rsidR="00054368">
        <w:rPr>
          <w:rFonts w:cs="Times New Roman" w:hint="eastAsia"/>
          <w:lang w:eastAsia="zh-CN"/>
        </w:rPr>
        <w:t>r</w:t>
      </w:r>
      <w:r w:rsidR="00054368">
        <w:rPr>
          <w:rFonts w:cs="Times New Roman" w:hint="eastAsia"/>
        </w:rPr>
        <w:t>mation</w:t>
      </w:r>
      <w:r w:rsidR="000C54FA">
        <w:rPr>
          <w:rFonts w:cs="Times New Roman" w:hint="eastAsia"/>
          <w:lang w:eastAsia="zh-CN"/>
        </w:rPr>
        <w:t>,</w:t>
      </w:r>
      <w:r w:rsidR="00054368">
        <w:rPr>
          <w:rFonts w:cs="Times New Roman" w:hint="eastAsia"/>
        </w:rPr>
        <w:t xml:space="preserve"> </w:t>
      </w:r>
      <w:r w:rsidR="004E6BB2">
        <w:rPr>
          <w:rFonts w:cs="Times New Roman" w:hint="eastAsia"/>
        </w:rPr>
        <w:t>and help more people in their trip</w:t>
      </w:r>
      <w:r w:rsidR="000C54FA">
        <w:rPr>
          <w:rFonts w:cs="Times New Roman" w:hint="eastAsia"/>
          <w:lang w:eastAsia="zh-CN"/>
        </w:rPr>
        <w:t>s</w:t>
      </w:r>
      <w:r w:rsidR="004E6BB2">
        <w:rPr>
          <w:rFonts w:cs="Times New Roman" w:hint="eastAsia"/>
        </w:rPr>
        <w:t xml:space="preserve">. </w:t>
      </w:r>
    </w:p>
    <w:p w14:paraId="26AB8AF0" w14:textId="07866EA9" w:rsidR="003A0A26" w:rsidRPr="004E6BB2" w:rsidRDefault="00A61348" w:rsidP="00A61348">
      <w:pPr>
        <w:spacing w:line="480" w:lineRule="auto"/>
        <w:rPr>
          <w:ins w:id="14" w:author="New User" w:date="2016-04-22T17:59:00Z"/>
          <w:lang w:eastAsia="zh-CN"/>
        </w:rPr>
      </w:pPr>
      <w:r>
        <w:rPr>
          <w:rFonts w:cs="Times New Roman" w:hint="eastAsia"/>
          <w:lang w:eastAsia="zh-CN"/>
        </w:rPr>
        <w:t xml:space="preserve">         </w:t>
      </w:r>
      <w:r w:rsidR="004E6BB2">
        <w:rPr>
          <w:rFonts w:cs="Times New Roman"/>
        </w:rPr>
        <w:t>“</w:t>
      </w:r>
      <w:r w:rsidR="004E6BB2">
        <w:rPr>
          <w:rFonts w:cs="Times New Roman" w:hint="eastAsia"/>
        </w:rPr>
        <w:t>Food For Friends</w:t>
      </w:r>
      <w:r w:rsidR="004E6BB2">
        <w:rPr>
          <w:rFonts w:cs="Times New Roman"/>
        </w:rPr>
        <w:t>”</w:t>
      </w:r>
      <w:r w:rsidR="004E6BB2">
        <w:rPr>
          <w:rFonts w:cs="Times New Roman" w:hint="eastAsia"/>
        </w:rPr>
        <w:t xml:space="preserve"> i</w:t>
      </w:r>
      <w:r w:rsidR="000C54FA">
        <w:rPr>
          <w:rFonts w:cs="Times New Roman" w:hint="eastAsia"/>
        </w:rPr>
        <w:t>s a web based information-sharing</w:t>
      </w:r>
      <w:r w:rsidR="004E6BB2">
        <w:rPr>
          <w:rFonts w:cs="Times New Roman" w:hint="eastAsia"/>
        </w:rPr>
        <w:t xml:space="preserve"> </w:t>
      </w:r>
      <w:r w:rsidR="004E6BB2">
        <w:rPr>
          <w:rFonts w:cs="Times New Roman"/>
        </w:rPr>
        <w:t>mobile</w:t>
      </w:r>
      <w:r w:rsidR="004E6BB2">
        <w:rPr>
          <w:rFonts w:cs="Times New Roman" w:hint="eastAsia"/>
        </w:rPr>
        <w:t xml:space="preserve"> application for travelers and people in new place</w:t>
      </w:r>
      <w:r w:rsidR="000C54FA">
        <w:rPr>
          <w:rFonts w:cs="Times New Roman" w:hint="eastAsia"/>
          <w:lang w:eastAsia="zh-CN"/>
        </w:rPr>
        <w:t>s</w:t>
      </w:r>
      <w:r w:rsidR="004E6BB2">
        <w:rPr>
          <w:rFonts w:cs="Times New Roman" w:hint="eastAsia"/>
        </w:rPr>
        <w:t xml:space="preserve"> </w:t>
      </w:r>
      <w:r w:rsidR="000C54FA">
        <w:rPr>
          <w:rFonts w:cs="Times New Roman" w:hint="eastAsia"/>
          <w:lang w:eastAsia="zh-CN"/>
        </w:rPr>
        <w:t xml:space="preserve">who are </w:t>
      </w:r>
      <w:r w:rsidR="004E6BB2">
        <w:rPr>
          <w:rFonts w:cs="Times New Roman" w:hint="eastAsia"/>
        </w:rPr>
        <w:t xml:space="preserve">without friends and feeling lonely, which aims to be the best trip-guide for travelers </w:t>
      </w:r>
      <w:r w:rsidR="00CF7F54" w:rsidRPr="00EB00DA">
        <w:rPr>
          <w:rFonts w:cs="Times New Roman"/>
          <w:i/>
        </w:rPr>
        <w:t>and</w:t>
      </w:r>
      <w:r w:rsidR="00CF7F54">
        <w:rPr>
          <w:rFonts w:cs="Times New Roman"/>
        </w:rPr>
        <w:t xml:space="preserve"> </w:t>
      </w:r>
      <w:r w:rsidR="004E6BB2">
        <w:rPr>
          <w:rFonts w:cs="Times New Roman" w:hint="eastAsia"/>
        </w:rPr>
        <w:t>a good social network platform</w:t>
      </w:r>
      <w:r w:rsidR="00C41D1E">
        <w:rPr>
          <w:rFonts w:cs="Times New Roman"/>
        </w:rPr>
        <w:t xml:space="preserve">. </w:t>
      </w:r>
      <w:r w:rsidR="003A0A26">
        <w:rPr>
          <w:rFonts w:hint="eastAsia"/>
          <w:lang w:eastAsia="zh-CN"/>
        </w:rPr>
        <w:t xml:space="preserve">The main idea of the </w:t>
      </w:r>
      <w:r w:rsidR="003A0A26">
        <w:rPr>
          <w:lang w:eastAsia="zh-CN"/>
        </w:rPr>
        <w:t>“</w:t>
      </w:r>
      <w:r w:rsidR="003A0A26">
        <w:rPr>
          <w:rFonts w:hint="eastAsia"/>
          <w:lang w:eastAsia="zh-CN"/>
        </w:rPr>
        <w:t>Food for friends</w:t>
      </w:r>
      <w:r w:rsidR="003A0A26">
        <w:rPr>
          <w:lang w:eastAsia="zh-CN"/>
        </w:rPr>
        <w:t>”</w:t>
      </w:r>
      <w:r w:rsidR="003A0A26">
        <w:rPr>
          <w:rFonts w:hint="eastAsia"/>
          <w:lang w:eastAsia="zh-CN"/>
        </w:rPr>
        <w:t xml:space="preserve"> is about four functions for users: </w:t>
      </w:r>
      <w:r w:rsidR="000C54FA">
        <w:rPr>
          <w:rFonts w:hint="eastAsia"/>
          <w:lang w:eastAsia="zh-CN"/>
        </w:rPr>
        <w:t xml:space="preserve">restaurant </w:t>
      </w:r>
      <w:r w:rsidR="003A0A26">
        <w:rPr>
          <w:rFonts w:hint="eastAsia"/>
          <w:lang w:eastAsia="zh-CN"/>
        </w:rPr>
        <w:t>recommendation</w:t>
      </w:r>
      <w:r w:rsidR="000C54FA">
        <w:rPr>
          <w:rFonts w:hint="eastAsia"/>
          <w:lang w:eastAsia="zh-CN"/>
        </w:rPr>
        <w:t>s</w:t>
      </w:r>
      <w:r w:rsidR="003A0A26">
        <w:rPr>
          <w:rFonts w:hint="eastAsia"/>
          <w:lang w:eastAsia="zh-CN"/>
        </w:rPr>
        <w:t xml:space="preserve">, travel guide, friend making and </w:t>
      </w:r>
      <w:r w:rsidR="00980471">
        <w:rPr>
          <w:rFonts w:hint="eastAsia"/>
          <w:lang w:eastAsia="zh-CN"/>
        </w:rPr>
        <w:t>socializing</w:t>
      </w:r>
      <w:ins w:id="15" w:author="New User" w:date="2016-04-22T17:59:00Z">
        <w:r w:rsidR="003A0A26">
          <w:rPr>
            <w:rFonts w:hint="eastAsia"/>
            <w:lang w:eastAsia="zh-CN"/>
          </w:rPr>
          <w:t xml:space="preserve">. </w:t>
        </w:r>
      </w:ins>
    </w:p>
    <w:p w14:paraId="26A45B98" w14:textId="0A6591EE" w:rsidR="004E6BB2" w:rsidRPr="004E6BB2" w:rsidRDefault="00C41D1E" w:rsidP="004E6BB2">
      <w:pPr>
        <w:rPr>
          <w:lang w:eastAsia="zh-CN"/>
        </w:rPr>
      </w:pPr>
      <w:ins w:id="16" w:author="New User" w:date="2016-04-22T17:51:00Z">
        <w:r>
          <w:rPr>
            <w:rFonts w:cs="Times New Roman"/>
          </w:rPr>
          <w:t xml:space="preserve"> </w:t>
        </w:r>
      </w:ins>
    </w:p>
    <w:p w14:paraId="60EA6CBE" w14:textId="77777777" w:rsidR="00B425DA" w:rsidRPr="00B425DA" w:rsidRDefault="00B425DA" w:rsidP="00996800">
      <w:pPr>
        <w:rPr>
          <w:ins w:id="17" w:author="New User" w:date="2016-04-22T18:02:00Z"/>
        </w:rPr>
      </w:pPr>
      <w:bookmarkStart w:id="18" w:name="_Toc322965057"/>
    </w:p>
    <w:p w14:paraId="731B481B" w14:textId="77777777" w:rsidR="00A81D33" w:rsidRDefault="003A0A26" w:rsidP="00A81D33">
      <w:pPr>
        <w:spacing w:line="480" w:lineRule="auto"/>
        <w:rPr>
          <w:lang w:eastAsia="zh-CN"/>
        </w:rPr>
      </w:pPr>
      <w:ins w:id="19" w:author="New User" w:date="2016-04-22T18:02:00Z">
        <w:r>
          <w:rPr>
            <w:rFonts w:hint="eastAsia"/>
            <w:lang w:eastAsia="zh-CN"/>
          </w:rPr>
          <w:t xml:space="preserve">       </w:t>
        </w:r>
      </w:ins>
    </w:p>
    <w:p w14:paraId="310DD1B4" w14:textId="77777777" w:rsidR="00A81D33" w:rsidRDefault="00A81D33" w:rsidP="00A81D33">
      <w:pPr>
        <w:spacing w:line="480" w:lineRule="auto"/>
        <w:rPr>
          <w:lang w:eastAsia="zh-CN"/>
        </w:rPr>
      </w:pPr>
    </w:p>
    <w:p w14:paraId="7A32C4B9" w14:textId="77777777" w:rsidR="00A81D33" w:rsidRDefault="00A81D33" w:rsidP="00A81D33">
      <w:pPr>
        <w:spacing w:line="480" w:lineRule="auto"/>
        <w:rPr>
          <w:lang w:eastAsia="zh-CN"/>
        </w:rPr>
      </w:pPr>
    </w:p>
    <w:p w14:paraId="08B1E159" w14:textId="77777777" w:rsidR="00A81D33" w:rsidRDefault="00A81D33" w:rsidP="00A81D33">
      <w:pPr>
        <w:spacing w:line="480" w:lineRule="auto"/>
        <w:rPr>
          <w:lang w:eastAsia="zh-CN"/>
        </w:rPr>
      </w:pPr>
    </w:p>
    <w:p w14:paraId="2B1EDBCA" w14:textId="77777777" w:rsidR="00A81D33" w:rsidRDefault="00A81D33" w:rsidP="00A81D33">
      <w:pPr>
        <w:spacing w:line="480" w:lineRule="auto"/>
        <w:rPr>
          <w:lang w:eastAsia="zh-CN"/>
        </w:rPr>
      </w:pPr>
    </w:p>
    <w:p w14:paraId="553C951C" w14:textId="59E2A0A9" w:rsidR="003A0A26" w:rsidRDefault="00A81D33" w:rsidP="00A81D33">
      <w:pPr>
        <w:spacing w:line="480" w:lineRule="auto"/>
        <w:rPr>
          <w:lang w:eastAsia="zh-CN"/>
        </w:rPr>
      </w:pPr>
      <w:r>
        <w:rPr>
          <w:rFonts w:hint="eastAsia"/>
          <w:lang w:eastAsia="zh-CN"/>
        </w:rPr>
        <w:t xml:space="preserve">           </w:t>
      </w:r>
      <w:r w:rsidR="003A0A26">
        <w:rPr>
          <w:rFonts w:hint="eastAsia"/>
          <w:lang w:eastAsia="zh-CN"/>
        </w:rPr>
        <w:t xml:space="preserve"> There are some </w:t>
      </w:r>
      <w:r w:rsidR="003A0A26">
        <w:rPr>
          <w:lang w:eastAsia="zh-CN"/>
        </w:rPr>
        <w:t>a</w:t>
      </w:r>
      <w:r w:rsidR="003A0A26">
        <w:rPr>
          <w:rFonts w:hint="eastAsia"/>
          <w:lang w:eastAsia="zh-CN"/>
        </w:rPr>
        <w:t>pps in the app store right now</w:t>
      </w:r>
      <w:r w:rsidR="003A0A26">
        <w:rPr>
          <w:lang w:eastAsia="zh-CN"/>
        </w:rPr>
        <w:t xml:space="preserve"> that have similar features to Food for Friends</w:t>
      </w:r>
      <w:r w:rsidR="003A0A26">
        <w:rPr>
          <w:rFonts w:hint="eastAsia"/>
          <w:lang w:eastAsia="zh-CN"/>
        </w:rPr>
        <w:t xml:space="preserve">. So </w:t>
      </w:r>
      <w:r w:rsidR="003A0A26">
        <w:rPr>
          <w:lang w:eastAsia="zh-CN"/>
        </w:rPr>
        <w:t>how is</w:t>
      </w:r>
      <w:r w:rsidR="003A0A26">
        <w:rPr>
          <w:rFonts w:hint="eastAsia"/>
          <w:lang w:eastAsia="zh-CN"/>
        </w:rPr>
        <w:t xml:space="preserve"> </w:t>
      </w:r>
      <w:r w:rsidR="003A0A26">
        <w:rPr>
          <w:lang w:eastAsia="zh-CN"/>
        </w:rPr>
        <w:t>“Food f</w:t>
      </w:r>
      <w:r w:rsidR="003A0A26">
        <w:rPr>
          <w:rFonts w:hint="eastAsia"/>
          <w:lang w:eastAsia="zh-CN"/>
        </w:rPr>
        <w:t>or Friends</w:t>
      </w:r>
      <w:r w:rsidR="003A0A26">
        <w:rPr>
          <w:lang w:eastAsia="zh-CN"/>
        </w:rPr>
        <w:t>”</w:t>
      </w:r>
      <w:r w:rsidR="003A0A26">
        <w:rPr>
          <w:rFonts w:hint="eastAsia"/>
          <w:lang w:eastAsia="zh-CN"/>
        </w:rPr>
        <w:t xml:space="preserve"> </w:t>
      </w:r>
      <w:r w:rsidR="003A0A26">
        <w:rPr>
          <w:lang w:eastAsia="zh-CN"/>
        </w:rPr>
        <w:t>different?</w:t>
      </w:r>
      <w:r w:rsidR="003A0A26">
        <w:rPr>
          <w:rFonts w:hint="eastAsia"/>
          <w:lang w:eastAsia="zh-CN"/>
        </w:rPr>
        <w:t xml:space="preserve"> </w:t>
      </w:r>
    </w:p>
    <w:p w14:paraId="10313DF3" w14:textId="77777777" w:rsidR="003A0A26" w:rsidRDefault="003A0A26" w:rsidP="003A0A26">
      <w:pPr>
        <w:rPr>
          <w:lang w:eastAsia="zh-CN"/>
        </w:rPr>
      </w:pPr>
      <w:r>
        <w:rPr>
          <w:noProof/>
          <w:lang w:eastAsia="zh-CN"/>
        </w:rPr>
        <w:drawing>
          <wp:inline distT="0" distB="0" distL="0" distR="0" wp14:anchorId="6574648A" wp14:editId="3D41E5A3">
            <wp:extent cx="5476240" cy="2136775"/>
            <wp:effectExtent l="0" t="0" r="10160" b="0"/>
            <wp:docPr id="5" name="图片 7" descr="../屏幕快照%202016-04-21%20上午6.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04-21%20上午6.00.4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6240" cy="2136775"/>
                    </a:xfrm>
                    <a:prstGeom prst="rect">
                      <a:avLst/>
                    </a:prstGeom>
                    <a:noFill/>
                    <a:ln>
                      <a:noFill/>
                    </a:ln>
                  </pic:spPr>
                </pic:pic>
              </a:graphicData>
            </a:graphic>
          </wp:inline>
        </w:drawing>
      </w:r>
    </w:p>
    <w:p w14:paraId="4C224089" w14:textId="77777777" w:rsidR="003A0A26" w:rsidRDefault="003A0A26" w:rsidP="003A0A26">
      <w:pPr>
        <w:rPr>
          <w:lang w:eastAsia="zh-CN"/>
        </w:rPr>
      </w:pPr>
    </w:p>
    <w:p w14:paraId="59129685" w14:textId="77777777" w:rsidR="003A0A26" w:rsidRDefault="003A0A26" w:rsidP="003A0A26">
      <w:pPr>
        <w:pStyle w:val="ac"/>
        <w:rPr>
          <w:lang w:eastAsia="zh-CN"/>
        </w:rPr>
      </w:pPr>
      <w:r>
        <w:t xml:space="preserve">Figure </w:t>
      </w:r>
      <w:fldSimple w:instr=" SEQ Figure \* ARABIC ">
        <w:r>
          <w:rPr>
            <w:noProof/>
          </w:rPr>
          <w:t>1</w:t>
        </w:r>
      </w:fldSimple>
      <w:r>
        <w:t xml:space="preserve">: Food for Friends has four functions: restaurant </w:t>
      </w:r>
      <w:r>
        <w:rPr>
          <w:rFonts w:hint="eastAsia"/>
          <w:lang w:eastAsia="zh-CN"/>
        </w:rPr>
        <w:t>recommendation, travel guide, friends making and gather people</w:t>
      </w:r>
    </w:p>
    <w:p w14:paraId="0A59340F" w14:textId="411D64C6" w:rsidR="004E6BB2" w:rsidRDefault="00EF3444" w:rsidP="00054368">
      <w:pPr>
        <w:autoSpaceDE w:val="0"/>
        <w:autoSpaceDN w:val="0"/>
        <w:adjustRightInd w:val="0"/>
        <w:spacing w:line="480" w:lineRule="auto"/>
        <w:rPr>
          <w:lang w:eastAsia="zh-CN"/>
        </w:rPr>
      </w:pPr>
      <w:r>
        <w:rPr>
          <w:rFonts w:hint="eastAsia"/>
          <w:lang w:eastAsia="zh-CN"/>
        </w:rPr>
        <w:t xml:space="preserve">         </w:t>
      </w:r>
      <w:bookmarkEnd w:id="18"/>
      <w:r w:rsidR="004F3F85">
        <w:rPr>
          <w:lang w:eastAsia="zh-CN"/>
        </w:rPr>
        <w:t>“</w:t>
      </w:r>
      <w:r w:rsidR="004F3F85">
        <w:rPr>
          <w:rFonts w:hint="eastAsia"/>
          <w:lang w:eastAsia="zh-CN"/>
        </w:rPr>
        <w:t>Food for Friends</w:t>
      </w:r>
      <w:r w:rsidR="004F3F85">
        <w:rPr>
          <w:lang w:eastAsia="zh-CN"/>
        </w:rPr>
        <w:t>”</w:t>
      </w:r>
      <w:r w:rsidR="004F3F85">
        <w:rPr>
          <w:rFonts w:hint="eastAsia"/>
          <w:lang w:eastAsia="zh-CN"/>
        </w:rPr>
        <w:t xml:space="preserve"> is a</w:t>
      </w:r>
      <w:r w:rsidR="00A81D33">
        <w:rPr>
          <w:rFonts w:hint="eastAsia"/>
          <w:lang w:eastAsia="zh-CN"/>
        </w:rPr>
        <w:t>n</w:t>
      </w:r>
      <w:r w:rsidR="004F3F85">
        <w:rPr>
          <w:rFonts w:hint="eastAsia"/>
          <w:lang w:eastAsia="zh-CN"/>
        </w:rPr>
        <w:t xml:space="preserve"> application that combine some useful and important feature</w:t>
      </w:r>
      <w:r w:rsidR="00980471">
        <w:rPr>
          <w:rFonts w:hint="eastAsia"/>
          <w:lang w:eastAsia="zh-CN"/>
        </w:rPr>
        <w:t>s</w:t>
      </w:r>
      <w:r w:rsidR="004F3F85">
        <w:rPr>
          <w:rFonts w:hint="eastAsia"/>
          <w:lang w:eastAsia="zh-CN"/>
        </w:rPr>
        <w:t xml:space="preserve"> from other application</w:t>
      </w:r>
      <w:r w:rsidR="00980471">
        <w:rPr>
          <w:rFonts w:hint="eastAsia"/>
          <w:lang w:eastAsia="zh-CN"/>
        </w:rPr>
        <w:t>s</w:t>
      </w:r>
      <w:r w:rsidR="004F3F85">
        <w:rPr>
          <w:rFonts w:hint="eastAsia"/>
          <w:lang w:eastAsia="zh-CN"/>
        </w:rPr>
        <w:t>.</w:t>
      </w:r>
    </w:p>
    <w:p w14:paraId="7CFBAB03" w14:textId="646526BA" w:rsidR="004F3F85" w:rsidRDefault="004F3F85" w:rsidP="00054368">
      <w:pPr>
        <w:autoSpaceDE w:val="0"/>
        <w:autoSpaceDN w:val="0"/>
        <w:adjustRightInd w:val="0"/>
        <w:spacing w:line="480" w:lineRule="auto"/>
        <w:rPr>
          <w:rFonts w:cs="Times New Roman"/>
          <w:lang w:eastAsia="zh-CN"/>
        </w:rPr>
      </w:pPr>
      <w:r>
        <w:rPr>
          <w:rFonts w:hint="eastAsia"/>
          <w:lang w:eastAsia="zh-CN"/>
        </w:rPr>
        <w:t xml:space="preserve">         </w:t>
      </w:r>
      <w:r w:rsidR="00980471">
        <w:rPr>
          <w:rFonts w:hint="eastAsia"/>
          <w:lang w:eastAsia="zh-CN"/>
        </w:rPr>
        <w:t>It is well</w:t>
      </w:r>
      <w:r>
        <w:rPr>
          <w:rFonts w:hint="eastAsia"/>
          <w:lang w:eastAsia="zh-CN"/>
        </w:rPr>
        <w:t xml:space="preserve"> known</w:t>
      </w:r>
      <w:r w:rsidR="00980471">
        <w:rPr>
          <w:rFonts w:hint="eastAsia"/>
          <w:lang w:eastAsia="zh-CN"/>
        </w:rPr>
        <w:t xml:space="preserve"> that Y</w:t>
      </w:r>
      <w:r>
        <w:rPr>
          <w:rFonts w:hint="eastAsia"/>
          <w:lang w:eastAsia="zh-CN"/>
        </w:rPr>
        <w:t>elp and Expedia are very useful recommendation applications, they</w:t>
      </w:r>
      <w:r w:rsidR="00980471">
        <w:rPr>
          <w:rFonts w:hint="eastAsia"/>
          <w:lang w:eastAsia="zh-CN"/>
        </w:rPr>
        <w:t xml:space="preserve"> can provide </w:t>
      </w:r>
      <w:r>
        <w:rPr>
          <w:rFonts w:hint="eastAsia"/>
          <w:lang w:eastAsia="zh-CN"/>
        </w:rPr>
        <w:t xml:space="preserve">lots of useful </w:t>
      </w:r>
      <w:r>
        <w:rPr>
          <w:lang w:eastAsia="zh-CN"/>
        </w:rPr>
        <w:t>information and tips about restaurants</w:t>
      </w:r>
      <w:r>
        <w:rPr>
          <w:rFonts w:hint="eastAsia"/>
          <w:lang w:eastAsia="zh-CN"/>
        </w:rPr>
        <w:t xml:space="preserve"> and places</w:t>
      </w:r>
      <w:r>
        <w:rPr>
          <w:lang w:eastAsia="zh-CN"/>
        </w:rPr>
        <w:t xml:space="preserve">, and </w:t>
      </w:r>
      <w:r>
        <w:rPr>
          <w:rFonts w:hint="eastAsia"/>
          <w:lang w:eastAsia="zh-CN"/>
        </w:rPr>
        <w:t xml:space="preserve">people even can know who wrote the reviews </w:t>
      </w:r>
      <w:r>
        <w:rPr>
          <w:lang w:eastAsia="zh-CN"/>
        </w:rPr>
        <w:t xml:space="preserve">through </w:t>
      </w:r>
      <w:r>
        <w:rPr>
          <w:rFonts w:hint="eastAsia"/>
          <w:lang w:eastAsia="zh-CN"/>
        </w:rPr>
        <w:t xml:space="preserve">the Facebook account link. Most </w:t>
      </w:r>
      <w:r w:rsidR="00E15F22">
        <w:rPr>
          <w:rFonts w:hint="eastAsia"/>
          <w:lang w:eastAsia="zh-CN"/>
        </w:rPr>
        <w:t>of</w:t>
      </w:r>
      <w:r w:rsidR="00980471">
        <w:rPr>
          <w:rFonts w:hint="eastAsia"/>
          <w:lang w:eastAsia="zh-CN"/>
        </w:rPr>
        <w:t xml:space="preserve"> the</w:t>
      </w:r>
      <w:r w:rsidR="00E15F22">
        <w:rPr>
          <w:rFonts w:hint="eastAsia"/>
          <w:lang w:eastAsia="zh-CN"/>
        </w:rPr>
        <w:t xml:space="preserve"> time</w:t>
      </w:r>
      <w:r>
        <w:rPr>
          <w:rFonts w:hint="eastAsia"/>
          <w:lang w:eastAsia="zh-CN"/>
        </w:rPr>
        <w:t xml:space="preserve"> these kind of applications can help us </w:t>
      </w:r>
      <w:r w:rsidR="00E15F22">
        <w:rPr>
          <w:rFonts w:hint="eastAsia"/>
          <w:lang w:eastAsia="zh-CN"/>
        </w:rPr>
        <w:t xml:space="preserve">to find what we want. </w:t>
      </w:r>
      <w:r>
        <w:rPr>
          <w:rFonts w:hint="eastAsia"/>
          <w:lang w:eastAsia="zh-CN"/>
        </w:rPr>
        <w:t xml:space="preserve">However, when </w:t>
      </w:r>
      <w:r w:rsidR="00E15F22">
        <w:rPr>
          <w:rFonts w:hint="eastAsia"/>
          <w:lang w:eastAsia="zh-CN"/>
        </w:rPr>
        <w:t xml:space="preserve">people are outside alone, what they most want is a person </w:t>
      </w:r>
      <w:r w:rsidR="00980471">
        <w:rPr>
          <w:rFonts w:hint="eastAsia"/>
          <w:lang w:eastAsia="zh-CN"/>
        </w:rPr>
        <w:t>to</w:t>
      </w:r>
      <w:r w:rsidR="00E15F22">
        <w:rPr>
          <w:rFonts w:hint="eastAsia"/>
          <w:lang w:eastAsia="zh-CN"/>
        </w:rPr>
        <w:t xml:space="preserve"> share happiness and wonderful experience</w:t>
      </w:r>
      <w:r w:rsidR="00980471">
        <w:rPr>
          <w:rFonts w:hint="eastAsia"/>
          <w:lang w:eastAsia="zh-CN"/>
        </w:rPr>
        <w:t>s</w:t>
      </w:r>
      <w:r w:rsidR="00E15F22">
        <w:rPr>
          <w:rFonts w:hint="eastAsia"/>
          <w:lang w:eastAsia="zh-CN"/>
        </w:rPr>
        <w:t xml:space="preserve"> with them. Therefore, there is an another </w:t>
      </w:r>
      <w:r w:rsidR="00980471">
        <w:rPr>
          <w:rFonts w:hint="eastAsia"/>
          <w:lang w:eastAsia="zh-CN"/>
        </w:rPr>
        <w:t>function</w:t>
      </w:r>
      <w:r w:rsidR="00E15F22">
        <w:rPr>
          <w:rFonts w:hint="eastAsia"/>
          <w:lang w:eastAsia="zh-CN"/>
        </w:rPr>
        <w:t xml:space="preserve"> </w:t>
      </w:r>
      <w:r w:rsidR="00980471">
        <w:rPr>
          <w:rFonts w:hint="eastAsia"/>
          <w:lang w:eastAsia="zh-CN"/>
        </w:rPr>
        <w:t xml:space="preserve">in </w:t>
      </w:r>
      <w:r w:rsidR="00980471">
        <w:rPr>
          <w:lang w:eastAsia="zh-CN"/>
        </w:rPr>
        <w:t>“</w:t>
      </w:r>
      <w:r w:rsidR="00980471">
        <w:rPr>
          <w:rFonts w:hint="eastAsia"/>
          <w:lang w:eastAsia="zh-CN"/>
        </w:rPr>
        <w:t>Food for Friends</w:t>
      </w:r>
      <w:r w:rsidR="00980471">
        <w:rPr>
          <w:lang w:eastAsia="zh-CN"/>
        </w:rPr>
        <w:t>”</w:t>
      </w:r>
      <w:r w:rsidR="00980471">
        <w:rPr>
          <w:rFonts w:hint="eastAsia"/>
          <w:lang w:eastAsia="zh-CN"/>
        </w:rPr>
        <w:t xml:space="preserve"> that</w:t>
      </w:r>
      <w:r w:rsidR="00E15F22">
        <w:rPr>
          <w:rFonts w:hint="eastAsia"/>
          <w:lang w:eastAsia="zh-CN"/>
        </w:rPr>
        <w:t xml:space="preserve"> help</w:t>
      </w:r>
      <w:r w:rsidR="00980471">
        <w:rPr>
          <w:rFonts w:hint="eastAsia"/>
          <w:lang w:eastAsia="zh-CN"/>
        </w:rPr>
        <w:t xml:space="preserve">s </w:t>
      </w:r>
      <w:r w:rsidR="00E15F22">
        <w:rPr>
          <w:rFonts w:hint="eastAsia"/>
          <w:lang w:eastAsia="zh-CN"/>
        </w:rPr>
        <w:t>people find other people and get them together by GPS</w:t>
      </w:r>
      <w:r w:rsidR="00980471">
        <w:rPr>
          <w:rFonts w:hint="eastAsia"/>
          <w:lang w:eastAsia="zh-CN"/>
        </w:rPr>
        <w:t xml:space="preserve">, </w:t>
      </w:r>
      <w:r w:rsidR="00E15F22">
        <w:rPr>
          <w:rFonts w:hint="eastAsia"/>
          <w:lang w:eastAsia="zh-CN"/>
        </w:rPr>
        <w:t xml:space="preserve">people who have the same interest on food and habits could get together and have fun together. The </w:t>
      </w:r>
      <w:r w:rsidR="00E15F22">
        <w:rPr>
          <w:lang w:eastAsia="zh-CN"/>
        </w:rPr>
        <w:t>inspiration</w:t>
      </w:r>
      <w:r w:rsidR="00E15F22">
        <w:rPr>
          <w:rFonts w:hint="eastAsia"/>
          <w:lang w:eastAsia="zh-CN"/>
        </w:rPr>
        <w:t xml:space="preserve"> of this </w:t>
      </w:r>
      <w:r w:rsidR="00980471">
        <w:rPr>
          <w:rFonts w:hint="eastAsia"/>
          <w:lang w:eastAsia="zh-CN"/>
        </w:rPr>
        <w:t>function</w:t>
      </w:r>
      <w:r w:rsidR="00E15F22">
        <w:rPr>
          <w:rFonts w:hint="eastAsia"/>
          <w:lang w:eastAsia="zh-CN"/>
        </w:rPr>
        <w:t xml:space="preserve"> is from date application</w:t>
      </w:r>
      <w:r w:rsidR="00980471">
        <w:rPr>
          <w:rFonts w:hint="eastAsia"/>
          <w:lang w:eastAsia="zh-CN"/>
        </w:rPr>
        <w:t>s</w:t>
      </w:r>
      <w:r w:rsidR="00E15F22">
        <w:rPr>
          <w:rFonts w:hint="eastAsia"/>
          <w:lang w:eastAsia="zh-CN"/>
        </w:rPr>
        <w:t xml:space="preserve"> such as </w:t>
      </w:r>
      <w:r w:rsidR="00E15F22">
        <w:rPr>
          <w:lang w:eastAsia="zh-CN"/>
        </w:rPr>
        <w:t>“</w:t>
      </w:r>
      <w:r w:rsidR="00E15F22">
        <w:rPr>
          <w:rFonts w:hint="eastAsia"/>
          <w:lang w:eastAsia="zh-CN"/>
        </w:rPr>
        <w:t>Zoosk</w:t>
      </w:r>
      <w:r w:rsidR="00E15F22">
        <w:rPr>
          <w:lang w:eastAsia="zh-CN"/>
        </w:rPr>
        <w:t>”</w:t>
      </w:r>
      <w:r w:rsidR="00E15F22">
        <w:rPr>
          <w:rFonts w:hint="eastAsia"/>
          <w:lang w:eastAsia="zh-CN"/>
        </w:rPr>
        <w:t>, people can build themselve</w:t>
      </w:r>
      <w:r w:rsidR="00E15F22">
        <w:rPr>
          <w:lang w:eastAsia="zh-CN"/>
        </w:rPr>
        <w:t>s’</w:t>
      </w:r>
      <w:r w:rsidR="00E15F22">
        <w:rPr>
          <w:rFonts w:hint="eastAsia"/>
          <w:lang w:eastAsia="zh-CN"/>
        </w:rPr>
        <w:t xml:space="preserve"> </w:t>
      </w:r>
      <w:r w:rsidR="00980471">
        <w:rPr>
          <w:rFonts w:hint="eastAsia"/>
          <w:lang w:eastAsia="zh-CN"/>
        </w:rPr>
        <w:t>groups</w:t>
      </w:r>
      <w:r w:rsidR="00E15F22">
        <w:rPr>
          <w:rFonts w:hint="eastAsia"/>
          <w:lang w:eastAsia="zh-CN"/>
        </w:rPr>
        <w:t xml:space="preserve"> and have fun together with the </w:t>
      </w:r>
      <w:r w:rsidR="00980471">
        <w:rPr>
          <w:rFonts w:hint="eastAsia"/>
          <w:lang w:eastAsia="zh-CN"/>
        </w:rPr>
        <w:t>group</w:t>
      </w:r>
      <w:r w:rsidR="00E15F22">
        <w:rPr>
          <w:rFonts w:hint="eastAsia"/>
          <w:lang w:eastAsia="zh-CN"/>
        </w:rPr>
        <w:t xml:space="preserve"> members.</w:t>
      </w:r>
    </w:p>
    <w:p w14:paraId="33BB23DC" w14:textId="178B968C" w:rsidR="004E6BB2" w:rsidRPr="00980471" w:rsidRDefault="004E6BB2" w:rsidP="00980471">
      <w:pPr>
        <w:pStyle w:val="2"/>
        <w:rPr>
          <w:lang w:eastAsia="zh-CN"/>
        </w:rPr>
      </w:pPr>
      <w:bookmarkStart w:id="20" w:name="_Toc322965058"/>
      <w:r>
        <w:rPr>
          <w:rFonts w:hint="eastAsia"/>
          <w:lang w:eastAsia="zh-CN"/>
        </w:rPr>
        <w:lastRenderedPageBreak/>
        <w:t>Target and Audience</w:t>
      </w:r>
      <w:bookmarkEnd w:id="20"/>
    </w:p>
    <w:p w14:paraId="17F740A0" w14:textId="37FE80ED" w:rsidR="00EA5909" w:rsidRPr="004B35BB" w:rsidRDefault="004E6BB2" w:rsidP="004B35BB">
      <w:pPr>
        <w:autoSpaceDE w:val="0"/>
        <w:autoSpaceDN w:val="0"/>
        <w:adjustRightInd w:val="0"/>
        <w:spacing w:line="480" w:lineRule="auto"/>
        <w:rPr>
          <w:rFonts w:cs="Times New Roman"/>
          <w:lang w:eastAsia="zh-CN"/>
        </w:rPr>
      </w:pPr>
      <w:r>
        <w:rPr>
          <w:rFonts w:cs="Times New Roman" w:hint="eastAsia"/>
        </w:rPr>
        <w:t xml:space="preserve">        </w:t>
      </w:r>
      <w:r>
        <w:rPr>
          <w:rFonts w:cs="Times New Roman"/>
        </w:rPr>
        <w:t>“</w:t>
      </w:r>
      <w:r w:rsidR="00F42747">
        <w:rPr>
          <w:rFonts w:cs="Times New Roman" w:hint="eastAsia"/>
        </w:rPr>
        <w:t>Food f</w:t>
      </w:r>
      <w:r>
        <w:rPr>
          <w:rFonts w:cs="Times New Roman" w:hint="eastAsia"/>
        </w:rPr>
        <w:t>or Friends</w:t>
      </w:r>
      <w:r>
        <w:rPr>
          <w:rFonts w:cs="Times New Roman"/>
        </w:rPr>
        <w:t>”</w:t>
      </w:r>
      <w:r>
        <w:rPr>
          <w:rFonts w:cs="Times New Roman" w:hint="eastAsia"/>
        </w:rPr>
        <w:t xml:space="preserve"> focuses on traveler</w:t>
      </w:r>
      <w:r>
        <w:rPr>
          <w:rFonts w:cs="Times New Roman"/>
        </w:rPr>
        <w:t xml:space="preserve">s and </w:t>
      </w:r>
      <w:r w:rsidR="00980471">
        <w:rPr>
          <w:rFonts w:cs="Times New Roman" w:hint="eastAsia"/>
          <w:lang w:eastAsia="zh-CN"/>
        </w:rPr>
        <w:t xml:space="preserve">other </w:t>
      </w:r>
      <w:r>
        <w:rPr>
          <w:rFonts w:cs="Times New Roman"/>
        </w:rPr>
        <w:t>people</w:t>
      </w:r>
      <w:r w:rsidR="00980471">
        <w:rPr>
          <w:rFonts w:cs="Times New Roman" w:hint="eastAsia"/>
          <w:lang w:eastAsia="zh-CN"/>
        </w:rPr>
        <w:t>, for example immigrants,</w:t>
      </w:r>
      <w:r>
        <w:rPr>
          <w:rFonts w:cs="Times New Roman"/>
        </w:rPr>
        <w:t xml:space="preserve"> who come to a strange place an</w:t>
      </w:r>
      <w:r>
        <w:rPr>
          <w:rFonts w:cs="Times New Roman" w:hint="eastAsia"/>
        </w:rPr>
        <w:t>d</w:t>
      </w:r>
      <w:r>
        <w:rPr>
          <w:rFonts w:cs="Times New Roman"/>
        </w:rPr>
        <w:t xml:space="preserve"> want to have some friends. At the same time</w:t>
      </w:r>
      <w:r>
        <w:rPr>
          <w:rFonts w:cs="Times New Roman" w:hint="eastAsia"/>
        </w:rPr>
        <w:t xml:space="preserve">, </w:t>
      </w:r>
      <w:r>
        <w:rPr>
          <w:rFonts w:cs="Times New Roman"/>
        </w:rPr>
        <w:t>“</w:t>
      </w:r>
      <w:r w:rsidR="00980471">
        <w:rPr>
          <w:rFonts w:cs="Times New Roman" w:hint="eastAsia"/>
        </w:rPr>
        <w:t>Food f</w:t>
      </w:r>
      <w:r>
        <w:rPr>
          <w:rFonts w:cs="Times New Roman" w:hint="eastAsia"/>
        </w:rPr>
        <w:t>or Friends</w:t>
      </w:r>
      <w:r>
        <w:rPr>
          <w:rFonts w:cs="Times New Roman"/>
        </w:rPr>
        <w:t>”</w:t>
      </w:r>
      <w:r>
        <w:rPr>
          <w:rFonts w:cs="Times New Roman" w:hint="eastAsia"/>
        </w:rPr>
        <w:t xml:space="preserve"> also want</w:t>
      </w:r>
      <w:r w:rsidR="00980471">
        <w:rPr>
          <w:rFonts w:cs="Times New Roman" w:hint="eastAsia"/>
          <w:lang w:eastAsia="zh-CN"/>
        </w:rPr>
        <w:t>s</w:t>
      </w:r>
      <w:r>
        <w:rPr>
          <w:rFonts w:cs="Times New Roman" w:hint="eastAsia"/>
        </w:rPr>
        <w:t xml:space="preserve"> to help peop</w:t>
      </w:r>
      <w:r w:rsidR="00980471">
        <w:rPr>
          <w:rFonts w:cs="Times New Roman" w:hint="eastAsia"/>
        </w:rPr>
        <w:t xml:space="preserve">le have nice and delicious food </w:t>
      </w:r>
      <w:r w:rsidR="00980471">
        <w:rPr>
          <w:rFonts w:cs="Times New Roman" w:hint="eastAsia"/>
          <w:lang w:eastAsia="zh-CN"/>
        </w:rPr>
        <w:t>at</w:t>
      </w:r>
      <w:r>
        <w:rPr>
          <w:rFonts w:cs="Times New Roman" w:hint="eastAsia"/>
        </w:rPr>
        <w:t xml:space="preserve"> a reasonable price with a friendly and unforgettable experience and memory. It </w:t>
      </w:r>
      <w:r w:rsidR="0038639A">
        <w:rPr>
          <w:rFonts w:cs="Times New Roman" w:hint="eastAsia"/>
          <w:lang w:eastAsia="zh-CN"/>
        </w:rPr>
        <w:t>can</w:t>
      </w:r>
      <w:r>
        <w:rPr>
          <w:rFonts w:cs="Times New Roman" w:hint="eastAsia"/>
        </w:rPr>
        <w:t xml:space="preserve"> also be a useful food guide</w:t>
      </w:r>
      <w:r w:rsidR="0038639A">
        <w:rPr>
          <w:rFonts w:cs="Times New Roman" w:hint="eastAsia"/>
        </w:rPr>
        <w:t xml:space="preserve"> </w:t>
      </w:r>
      <w:r>
        <w:rPr>
          <w:rFonts w:cs="Times New Roman" w:hint="eastAsia"/>
        </w:rPr>
        <w:t xml:space="preserve">for </w:t>
      </w:r>
      <w:r w:rsidRPr="007A0E9A">
        <w:rPr>
          <w:rFonts w:cs="Times New Roman"/>
        </w:rPr>
        <w:t>foodie</w:t>
      </w:r>
      <w:r w:rsidR="00B425DA">
        <w:rPr>
          <w:rFonts w:cs="Times New Roman"/>
        </w:rPr>
        <w:t>s</w:t>
      </w:r>
      <w:r w:rsidR="0038639A">
        <w:rPr>
          <w:rFonts w:cs="Times New Roman" w:hint="eastAsia"/>
        </w:rPr>
        <w:t>.</w:t>
      </w:r>
    </w:p>
    <w:p w14:paraId="68F28241" w14:textId="0E544C0F" w:rsidR="009C7E3C" w:rsidRPr="00FE5A83" w:rsidRDefault="00085138" w:rsidP="00FE5A83">
      <w:pPr>
        <w:pStyle w:val="1"/>
      </w:pPr>
      <w:bookmarkStart w:id="21" w:name="_Methods_and_Techniques"/>
      <w:bookmarkStart w:id="22" w:name="_Ref260992521"/>
      <w:bookmarkStart w:id="23" w:name="_Toc322965060"/>
      <w:bookmarkEnd w:id="21"/>
      <w:r>
        <w:t>Methods and Techniques</w:t>
      </w:r>
      <w:bookmarkEnd w:id="22"/>
      <w:bookmarkEnd w:id="23"/>
      <w:r w:rsidR="009C7E3C">
        <w:rPr>
          <w:rFonts w:ascii="Times New Roman" w:hAnsi="Times New Roman" w:hint="eastAsia"/>
          <w:lang w:eastAsia="zh-CN"/>
        </w:rPr>
        <w:t xml:space="preserve">  </w:t>
      </w:r>
    </w:p>
    <w:p w14:paraId="0DAA9806" w14:textId="3A7BEB3A" w:rsidR="0085030C" w:rsidRPr="009C7E3C" w:rsidRDefault="0085030C" w:rsidP="0085030C">
      <w:pPr>
        <w:pStyle w:val="2"/>
        <w:rPr>
          <w:rFonts w:ascii="Times New Roman" w:hAnsi="Times New Roman"/>
          <w:lang w:eastAsia="zh-CN"/>
        </w:rPr>
      </w:pPr>
      <w:bookmarkStart w:id="24" w:name="_Toc322965063"/>
      <w:r>
        <w:rPr>
          <w:rFonts w:hint="eastAsia"/>
          <w:lang w:eastAsia="zh-CN"/>
        </w:rPr>
        <w:t>Design</w:t>
      </w:r>
      <w:bookmarkEnd w:id="24"/>
    </w:p>
    <w:p w14:paraId="1E8AC15D" w14:textId="06AC3C44" w:rsidR="0053217A" w:rsidRDefault="00FE5A83" w:rsidP="00BA5F66">
      <w:pPr>
        <w:spacing w:line="480" w:lineRule="auto"/>
        <w:rPr>
          <w:lang w:eastAsia="zh-CN"/>
        </w:rPr>
      </w:pPr>
      <w:r>
        <w:rPr>
          <w:rFonts w:hint="eastAsia"/>
          <w:lang w:eastAsia="zh-CN"/>
        </w:rPr>
        <w:t xml:space="preserve">Why </w:t>
      </w:r>
      <w:r>
        <w:rPr>
          <w:lang w:eastAsia="zh-CN"/>
        </w:rPr>
        <w:t>I</w:t>
      </w:r>
      <w:r>
        <w:rPr>
          <w:rFonts w:hint="eastAsia"/>
          <w:lang w:eastAsia="zh-CN"/>
        </w:rPr>
        <w:t xml:space="preserve"> choose the iOS platform as the first choice?</w:t>
      </w:r>
    </w:p>
    <w:p w14:paraId="242998ED" w14:textId="6ADC8261" w:rsidR="004B35BB" w:rsidRDefault="00BA5F66" w:rsidP="00BA5F66">
      <w:pPr>
        <w:spacing w:line="480" w:lineRule="auto"/>
        <w:rPr>
          <w:lang w:eastAsia="zh-CN"/>
        </w:rPr>
      </w:pPr>
      <w:r>
        <w:rPr>
          <w:rFonts w:hint="eastAsia"/>
          <w:lang w:eastAsia="zh-CN"/>
        </w:rPr>
        <w:t xml:space="preserve">         </w:t>
      </w:r>
      <w:r w:rsidR="0038639A">
        <w:rPr>
          <w:rFonts w:hint="eastAsia"/>
          <w:lang w:eastAsia="zh-CN"/>
        </w:rPr>
        <w:t xml:space="preserve">I have </w:t>
      </w:r>
      <w:r w:rsidR="0038639A">
        <w:rPr>
          <w:lang w:eastAsia="zh-CN"/>
        </w:rPr>
        <w:t>chosen to develop the first version of Food for Friends in iOS for Apple phones</w:t>
      </w:r>
      <w:r w:rsidR="006104D6">
        <w:rPr>
          <w:rFonts w:hint="eastAsia"/>
          <w:lang w:eastAsia="zh-CN"/>
        </w:rPr>
        <w:t xml:space="preserve"> iOS 7.0+</w:t>
      </w:r>
      <w:r w:rsidR="0038639A">
        <w:rPr>
          <w:lang w:eastAsia="zh-CN"/>
        </w:rPr>
        <w:t>.</w:t>
      </w:r>
      <w:r w:rsidR="00D023F1">
        <w:rPr>
          <w:rFonts w:hint="eastAsia"/>
          <w:lang w:eastAsia="zh-CN"/>
        </w:rPr>
        <w:t xml:space="preserve"> The reason why I choose iPhone users as the main a</w:t>
      </w:r>
      <w:r w:rsidR="00D023F1" w:rsidRPr="00D023F1">
        <w:rPr>
          <w:lang w:eastAsia="zh-CN"/>
        </w:rPr>
        <w:t>udience</w:t>
      </w:r>
      <w:r>
        <w:rPr>
          <w:rFonts w:hint="eastAsia"/>
          <w:lang w:eastAsia="zh-CN"/>
        </w:rPr>
        <w:t xml:space="preserve">s is because the </w:t>
      </w:r>
      <w:r>
        <w:rPr>
          <w:lang w:eastAsia="zh-CN"/>
        </w:rPr>
        <w:t>advertisement</w:t>
      </w:r>
      <w:r>
        <w:rPr>
          <w:rFonts w:hint="eastAsia"/>
          <w:lang w:eastAsia="zh-CN"/>
        </w:rPr>
        <w:t xml:space="preserve"> income for iOS developer is more than Android developer</w:t>
      </w:r>
      <w:r w:rsidR="00412CD7">
        <w:rPr>
          <w:rFonts w:hint="eastAsia"/>
          <w:lang w:eastAsia="zh-CN"/>
        </w:rPr>
        <w:t xml:space="preserve"> (see figure 2)</w:t>
      </w:r>
      <w:r>
        <w:rPr>
          <w:rFonts w:hint="eastAsia"/>
          <w:lang w:eastAsia="zh-CN"/>
        </w:rPr>
        <w:t>. At the same time, u</w:t>
      </w:r>
      <w:r>
        <w:rPr>
          <w:lang w:eastAsia="zh-CN"/>
        </w:rPr>
        <w:t>nlike the Apple store</w:t>
      </w:r>
      <w:r w:rsidR="00412CD7">
        <w:rPr>
          <w:rFonts w:hint="eastAsia"/>
          <w:lang w:eastAsia="zh-CN"/>
        </w:rPr>
        <w:t>,</w:t>
      </w:r>
      <w:r w:rsidR="006104D6">
        <w:rPr>
          <w:rFonts w:hint="eastAsia"/>
          <w:lang w:eastAsia="zh-CN"/>
        </w:rPr>
        <w:t xml:space="preserve"> which</w:t>
      </w:r>
      <w:r w:rsidR="00412CD7" w:rsidRPr="00412CD7">
        <w:rPr>
          <w:rFonts w:hint="eastAsia"/>
          <w:color w:val="FF0000"/>
          <w:lang w:eastAsia="zh-CN"/>
        </w:rPr>
        <w:t xml:space="preserve"> </w:t>
      </w:r>
      <w:r>
        <w:rPr>
          <w:lang w:eastAsia="zh-CN"/>
        </w:rPr>
        <w:t>has</w:t>
      </w:r>
      <w:r w:rsidRPr="00BA5F66">
        <w:rPr>
          <w:lang w:eastAsia="zh-CN"/>
        </w:rPr>
        <w:t xml:space="preserve"> very strict auditing system procedures</w:t>
      </w:r>
      <w:r>
        <w:rPr>
          <w:rFonts w:hint="eastAsia"/>
          <w:lang w:eastAsia="zh-CN"/>
        </w:rPr>
        <w:t>, Android apps have huge s</w:t>
      </w:r>
      <w:r w:rsidRPr="00BA5F66">
        <w:rPr>
          <w:lang w:eastAsia="zh-CN"/>
        </w:rPr>
        <w:t>ecurity risks</w:t>
      </w:r>
      <w:r w:rsidR="00412CD7">
        <w:rPr>
          <w:rFonts w:hint="eastAsia"/>
          <w:lang w:eastAsia="zh-CN"/>
        </w:rPr>
        <w:t xml:space="preserve"> particularly in China</w:t>
      </w:r>
      <w:r>
        <w:rPr>
          <w:rFonts w:hint="eastAsia"/>
          <w:lang w:eastAsia="zh-CN"/>
        </w:rPr>
        <w:t>, Android users</w:t>
      </w:r>
      <w:r>
        <w:rPr>
          <w:lang w:eastAsia="zh-CN"/>
        </w:rPr>
        <w:t>’</w:t>
      </w:r>
      <w:r>
        <w:rPr>
          <w:rFonts w:hint="eastAsia"/>
          <w:lang w:eastAsia="zh-CN"/>
        </w:rPr>
        <w:t xml:space="preserve"> </w:t>
      </w:r>
      <w:r w:rsidR="00286C8C">
        <w:rPr>
          <w:rFonts w:hint="eastAsia"/>
          <w:lang w:eastAsia="zh-CN"/>
        </w:rPr>
        <w:t xml:space="preserve">personal </w:t>
      </w:r>
      <w:r>
        <w:rPr>
          <w:lang w:eastAsia="zh-CN"/>
        </w:rPr>
        <w:t>informatio</w:t>
      </w:r>
      <w:r w:rsidR="00286C8C">
        <w:rPr>
          <w:lang w:eastAsia="zh-CN"/>
        </w:rPr>
        <w:t>n</w:t>
      </w:r>
      <w:r>
        <w:rPr>
          <w:lang w:eastAsia="zh-CN"/>
        </w:rPr>
        <w:t xml:space="preserve"> </w:t>
      </w:r>
      <w:r w:rsidR="00286C8C">
        <w:rPr>
          <w:rFonts w:hint="eastAsia"/>
          <w:lang w:eastAsia="zh-CN"/>
        </w:rPr>
        <w:t>can</w:t>
      </w:r>
      <w:r w:rsidR="00286C8C">
        <w:rPr>
          <w:lang w:eastAsia="zh-CN"/>
        </w:rPr>
        <w:t>’</w:t>
      </w:r>
      <w:r w:rsidR="00286C8C">
        <w:rPr>
          <w:rFonts w:hint="eastAsia"/>
          <w:lang w:eastAsia="zh-CN"/>
        </w:rPr>
        <w:t>t be well protect</w:t>
      </w:r>
      <w:r w:rsidR="00412CD7">
        <w:rPr>
          <w:rFonts w:hint="eastAsia"/>
          <w:lang w:eastAsia="zh-CN"/>
        </w:rPr>
        <w:t>ed</w:t>
      </w:r>
      <w:r w:rsidR="00286C8C">
        <w:rPr>
          <w:rFonts w:hint="eastAsia"/>
          <w:lang w:eastAsia="zh-CN"/>
        </w:rPr>
        <w:t>.</w:t>
      </w:r>
      <w:r w:rsidRPr="00BA5F66">
        <w:rPr>
          <w:lang w:eastAsia="zh-CN"/>
        </w:rPr>
        <w:t xml:space="preserve"> </w:t>
      </w:r>
    </w:p>
    <w:p w14:paraId="29865732" w14:textId="77777777" w:rsidR="00FE5A83" w:rsidRDefault="00FE5A83" w:rsidP="00387B42">
      <w:pPr>
        <w:rPr>
          <w:lang w:eastAsia="zh-CN"/>
        </w:rPr>
      </w:pPr>
    </w:p>
    <w:p w14:paraId="21CBD496" w14:textId="680C0B07" w:rsidR="00FE5A83" w:rsidRDefault="0038639A" w:rsidP="00FE5A83">
      <w:pPr>
        <w:pStyle w:val="af3"/>
        <w:numPr>
          <w:ilvl w:val="0"/>
          <w:numId w:val="14"/>
        </w:numPr>
        <w:rPr>
          <w:lang w:eastAsia="zh-CN"/>
        </w:rPr>
      </w:pPr>
      <w:r>
        <w:rPr>
          <w:rFonts w:hint="eastAsia"/>
          <w:lang w:eastAsia="zh-CN"/>
        </w:rPr>
        <w:t>Security p</w:t>
      </w:r>
      <w:r w:rsidR="00FE5A83">
        <w:rPr>
          <w:rFonts w:hint="eastAsia"/>
          <w:lang w:eastAsia="zh-CN"/>
        </w:rPr>
        <w:t xml:space="preserve">roblems of Android </w:t>
      </w:r>
    </w:p>
    <w:p w14:paraId="63CE2051" w14:textId="7C7F70E1" w:rsidR="0053217A" w:rsidRDefault="0053217A" w:rsidP="00387B42">
      <w:pPr>
        <w:rPr>
          <w:lang w:eastAsia="zh-CN"/>
        </w:rPr>
      </w:pPr>
      <w:r>
        <w:rPr>
          <w:rFonts w:hint="eastAsia"/>
          <w:noProof/>
          <w:lang w:eastAsia="zh-CN"/>
        </w:rPr>
        <w:drawing>
          <wp:inline distT="0" distB="0" distL="0" distR="0" wp14:anchorId="0EAAA86F" wp14:editId="1535F7B5">
            <wp:extent cx="5476240" cy="2474595"/>
            <wp:effectExtent l="0" t="0" r="10160" b="0"/>
            <wp:docPr id="8" name="图片 8" descr="../屏幕快照%202016-04-21%20上午7.1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04-21%20上午7.18.5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240" cy="2474595"/>
                    </a:xfrm>
                    <a:prstGeom prst="rect">
                      <a:avLst/>
                    </a:prstGeom>
                    <a:noFill/>
                    <a:ln>
                      <a:noFill/>
                    </a:ln>
                  </pic:spPr>
                </pic:pic>
              </a:graphicData>
            </a:graphic>
          </wp:inline>
        </w:drawing>
      </w:r>
    </w:p>
    <w:p w14:paraId="5FA48947" w14:textId="79001188" w:rsidR="00412CD7" w:rsidRDefault="00412CD7" w:rsidP="00387B42">
      <w:pPr>
        <w:rPr>
          <w:lang w:eastAsia="zh-CN"/>
        </w:rPr>
      </w:pPr>
      <w:r>
        <w:rPr>
          <w:rFonts w:hint="eastAsia"/>
          <w:lang w:eastAsia="zh-CN"/>
        </w:rPr>
        <w:lastRenderedPageBreak/>
        <w:t xml:space="preserve">Figure 3: The </w:t>
      </w:r>
      <w:r w:rsidR="00145CAE">
        <w:rPr>
          <w:rFonts w:hint="eastAsia"/>
          <w:lang w:eastAsia="zh-CN"/>
        </w:rPr>
        <w:t>logos of Android app stores in China</w:t>
      </w:r>
    </w:p>
    <w:p w14:paraId="2FBF1A15" w14:textId="77777777" w:rsidR="00145CAE" w:rsidRDefault="00145CAE" w:rsidP="00A81D33">
      <w:pPr>
        <w:spacing w:line="480" w:lineRule="auto"/>
        <w:ind w:firstLine="720"/>
        <w:rPr>
          <w:lang w:eastAsia="zh-CN"/>
        </w:rPr>
      </w:pPr>
    </w:p>
    <w:p w14:paraId="7F5B9A2D" w14:textId="7836B08C" w:rsidR="004B35BB" w:rsidRDefault="00387B42" w:rsidP="004B35BB">
      <w:pPr>
        <w:spacing w:line="480" w:lineRule="auto"/>
        <w:ind w:firstLine="720"/>
        <w:rPr>
          <w:lang w:eastAsia="zh-CN"/>
        </w:rPr>
      </w:pPr>
      <w:r>
        <w:rPr>
          <w:rFonts w:hint="eastAsia"/>
        </w:rPr>
        <w:t xml:space="preserve">Food for Friends </w:t>
      </w:r>
      <w:r>
        <w:rPr>
          <w:rFonts w:hint="eastAsia"/>
          <w:lang w:eastAsia="zh-CN"/>
        </w:rPr>
        <w:t xml:space="preserve">is an </w:t>
      </w:r>
      <w:r>
        <w:rPr>
          <w:lang w:eastAsia="zh-CN"/>
        </w:rPr>
        <w:t>application</w:t>
      </w:r>
      <w:r>
        <w:rPr>
          <w:rFonts w:hint="eastAsia"/>
          <w:lang w:eastAsia="zh-CN"/>
        </w:rPr>
        <w:t xml:space="preserve"> only for iOS system.</w:t>
      </w:r>
      <w:r w:rsidR="0053217A">
        <w:rPr>
          <w:rFonts w:hint="eastAsia"/>
          <w:lang w:eastAsia="zh-CN"/>
        </w:rPr>
        <w:t xml:space="preserve"> </w:t>
      </w:r>
      <w:r>
        <w:rPr>
          <w:rFonts w:hint="eastAsia"/>
          <w:lang w:eastAsia="zh-CN"/>
        </w:rPr>
        <w:t xml:space="preserve">iOS system is much safer than Android system although Android system have much more market than iOS system. In China, there are more than 30 Android app stores, and most of them are not such formal as </w:t>
      </w:r>
      <w:r w:rsidR="0038639A">
        <w:rPr>
          <w:rFonts w:hint="eastAsia"/>
          <w:lang w:eastAsia="zh-CN"/>
        </w:rPr>
        <w:t xml:space="preserve">the </w:t>
      </w:r>
      <w:r>
        <w:rPr>
          <w:rFonts w:hint="eastAsia"/>
          <w:lang w:eastAsia="zh-CN"/>
        </w:rPr>
        <w:t>Google app store. There are so many hacker apps in these store</w:t>
      </w:r>
      <w:r w:rsidR="0038639A">
        <w:rPr>
          <w:rFonts w:hint="eastAsia"/>
          <w:lang w:eastAsia="zh-CN"/>
        </w:rPr>
        <w:t>s</w:t>
      </w:r>
      <w:r>
        <w:rPr>
          <w:rFonts w:hint="eastAsia"/>
          <w:lang w:eastAsia="zh-CN"/>
        </w:rPr>
        <w:t xml:space="preserve"> and it should be a big </w:t>
      </w:r>
      <w:r w:rsidR="0038639A">
        <w:rPr>
          <w:lang w:eastAsia="zh-CN"/>
        </w:rPr>
        <w:t>s</w:t>
      </w:r>
      <w:r w:rsidR="0053217A">
        <w:rPr>
          <w:lang w:eastAsia="zh-CN"/>
        </w:rPr>
        <w:t xml:space="preserve">ecurity risk </w:t>
      </w:r>
      <w:r w:rsidR="0053217A">
        <w:rPr>
          <w:rFonts w:hint="eastAsia"/>
          <w:lang w:eastAsia="zh-CN"/>
        </w:rPr>
        <w:t>for user</w:t>
      </w:r>
      <w:r w:rsidR="0038639A">
        <w:rPr>
          <w:rFonts w:hint="eastAsia"/>
          <w:lang w:eastAsia="zh-CN"/>
        </w:rPr>
        <w:t>s</w:t>
      </w:r>
      <w:r w:rsidR="0053217A">
        <w:rPr>
          <w:lang w:eastAsia="zh-CN"/>
        </w:rPr>
        <w:t>’</w:t>
      </w:r>
      <w:r w:rsidR="0053217A">
        <w:rPr>
          <w:rFonts w:hint="eastAsia"/>
          <w:lang w:eastAsia="zh-CN"/>
        </w:rPr>
        <w:t xml:space="preserve"> personal </w:t>
      </w:r>
      <w:r w:rsidR="0053217A">
        <w:rPr>
          <w:lang w:eastAsia="zh-CN"/>
        </w:rPr>
        <w:t>information</w:t>
      </w:r>
      <w:r w:rsidR="0053217A">
        <w:rPr>
          <w:rFonts w:hint="eastAsia"/>
          <w:lang w:eastAsia="zh-CN"/>
        </w:rPr>
        <w:t xml:space="preserve">. Therefore, because there will be a lot of personal data on the </w:t>
      </w:r>
      <w:r w:rsidR="0053217A">
        <w:rPr>
          <w:lang w:eastAsia="zh-CN"/>
        </w:rPr>
        <w:t>“</w:t>
      </w:r>
      <w:r w:rsidR="0038639A">
        <w:rPr>
          <w:rFonts w:hint="eastAsia"/>
          <w:lang w:eastAsia="zh-CN"/>
        </w:rPr>
        <w:t>Food f</w:t>
      </w:r>
      <w:r w:rsidR="0053217A">
        <w:rPr>
          <w:rFonts w:hint="eastAsia"/>
          <w:lang w:eastAsia="zh-CN"/>
        </w:rPr>
        <w:t>or Friends</w:t>
      </w:r>
      <w:r w:rsidR="0053217A">
        <w:rPr>
          <w:lang w:eastAsia="zh-CN"/>
        </w:rPr>
        <w:t>”</w:t>
      </w:r>
      <w:r w:rsidR="0053217A">
        <w:rPr>
          <w:rFonts w:hint="eastAsia"/>
          <w:lang w:eastAsia="zh-CN"/>
        </w:rPr>
        <w:t xml:space="preserve">, iOS app store should be the best </w:t>
      </w:r>
      <w:r w:rsidR="0053217A">
        <w:rPr>
          <w:lang w:eastAsia="zh-CN"/>
        </w:rPr>
        <w:t>platform</w:t>
      </w:r>
      <w:r w:rsidR="0053217A">
        <w:rPr>
          <w:rFonts w:hint="eastAsia"/>
          <w:lang w:eastAsia="zh-CN"/>
        </w:rPr>
        <w:t xml:space="preserve"> for it.</w:t>
      </w:r>
    </w:p>
    <w:p w14:paraId="00556299" w14:textId="08D93AFB" w:rsidR="007726A5" w:rsidRDefault="00FE5A83" w:rsidP="00FE5A83">
      <w:pPr>
        <w:pStyle w:val="af3"/>
        <w:numPr>
          <w:ilvl w:val="0"/>
          <w:numId w:val="14"/>
        </w:numPr>
        <w:spacing w:line="480" w:lineRule="auto"/>
        <w:rPr>
          <w:lang w:eastAsia="zh-CN"/>
        </w:rPr>
      </w:pPr>
      <w:r>
        <w:rPr>
          <w:rFonts w:hint="eastAsia"/>
          <w:lang w:eastAsia="zh-CN"/>
        </w:rPr>
        <w:t xml:space="preserve">Advertising Income </w:t>
      </w:r>
      <w:r w:rsidR="00C44296">
        <w:rPr>
          <w:rFonts w:hint="eastAsia"/>
          <w:lang w:eastAsia="zh-CN"/>
        </w:rPr>
        <w:t xml:space="preserve">  </w:t>
      </w:r>
    </w:p>
    <w:p w14:paraId="1F6EA4C7" w14:textId="77777777" w:rsidR="00FE5A83" w:rsidRDefault="008A5A5B" w:rsidP="00FE5A83">
      <w:pPr>
        <w:keepNext/>
        <w:spacing w:line="480" w:lineRule="auto"/>
      </w:pPr>
      <w:r>
        <w:rPr>
          <w:rFonts w:hint="eastAsia"/>
          <w:noProof/>
          <w:lang w:eastAsia="zh-CN"/>
        </w:rPr>
        <w:drawing>
          <wp:inline distT="0" distB="0" distL="0" distR="0" wp14:anchorId="17EC4EC2" wp14:editId="07AEDD18">
            <wp:extent cx="5476240" cy="1898650"/>
            <wp:effectExtent l="0" t="0" r="10160" b="6350"/>
            <wp:docPr id="9" name="图片 9" descr="../sma_q3_2015_v5B_laraforwebsit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_q3_2015_v5B_laraforwebsite-0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240" cy="1898650"/>
                    </a:xfrm>
                    <a:prstGeom prst="rect">
                      <a:avLst/>
                    </a:prstGeom>
                    <a:noFill/>
                    <a:ln>
                      <a:noFill/>
                    </a:ln>
                  </pic:spPr>
                </pic:pic>
              </a:graphicData>
            </a:graphic>
          </wp:inline>
        </w:drawing>
      </w:r>
    </w:p>
    <w:p w14:paraId="5BC149CA" w14:textId="436E0FFA" w:rsidR="008A5A5B" w:rsidRDefault="00FE5A83" w:rsidP="00FE5A83">
      <w:pPr>
        <w:pStyle w:val="ac"/>
        <w:rPr>
          <w:lang w:eastAsia="zh-CN"/>
        </w:rPr>
      </w:pPr>
      <w:r>
        <w:rPr>
          <w:rFonts w:hint="eastAsia"/>
        </w:rPr>
        <w:t xml:space="preserve"> Figure </w:t>
      </w:r>
      <w:r w:rsidR="00054368">
        <w:rPr>
          <w:rFonts w:hint="eastAsia"/>
          <w:lang w:eastAsia="zh-CN"/>
        </w:rPr>
        <w:t>2</w:t>
      </w:r>
      <w:r w:rsidR="00552FCB">
        <w:rPr>
          <w:lang w:eastAsia="zh-CN"/>
        </w:rPr>
        <w:t>:</w:t>
      </w:r>
      <w:r>
        <w:rPr>
          <w:rFonts w:hint="eastAsia"/>
          <w:lang w:eastAsia="zh-CN"/>
        </w:rPr>
        <w:t xml:space="preserve"> iOS vs Android advertising income in 2015Q3</w:t>
      </w:r>
    </w:p>
    <w:p w14:paraId="656B6312" w14:textId="0BF4D7D3" w:rsidR="00FE5A83" w:rsidRDefault="00054368" w:rsidP="00FE5A83">
      <w:pPr>
        <w:spacing w:line="480" w:lineRule="auto"/>
        <w:rPr>
          <w:lang w:eastAsia="zh-CN"/>
        </w:rPr>
      </w:pPr>
      <w:r>
        <w:rPr>
          <w:rFonts w:hint="eastAsia"/>
          <w:lang w:eastAsia="zh-CN"/>
        </w:rPr>
        <w:t xml:space="preserve">         </w:t>
      </w:r>
      <w:r w:rsidR="00FE5A83">
        <w:rPr>
          <w:rFonts w:hint="eastAsia"/>
          <w:lang w:eastAsia="zh-CN"/>
        </w:rPr>
        <w:t xml:space="preserve">There is another reason for </w:t>
      </w:r>
      <w:r w:rsidR="0038639A">
        <w:rPr>
          <w:rFonts w:hint="eastAsia"/>
          <w:lang w:eastAsia="zh-CN"/>
        </w:rPr>
        <w:t xml:space="preserve">using the </w:t>
      </w:r>
      <w:r w:rsidR="00FE5A83">
        <w:rPr>
          <w:rFonts w:hint="eastAsia"/>
          <w:lang w:eastAsia="zh-CN"/>
        </w:rPr>
        <w:t xml:space="preserve">iOS system: Although the iOS market is </w:t>
      </w:r>
      <w:r w:rsidR="0038639A">
        <w:rPr>
          <w:rFonts w:hint="eastAsia"/>
          <w:lang w:eastAsia="zh-CN"/>
        </w:rPr>
        <w:t>smaller</w:t>
      </w:r>
      <w:r w:rsidR="00FE5A83">
        <w:rPr>
          <w:rFonts w:hint="eastAsia"/>
          <w:lang w:eastAsia="zh-CN"/>
        </w:rPr>
        <w:t xml:space="preserve"> than </w:t>
      </w:r>
      <w:r w:rsidR="0038639A">
        <w:rPr>
          <w:rFonts w:hint="eastAsia"/>
          <w:lang w:eastAsia="zh-CN"/>
        </w:rPr>
        <w:t xml:space="preserve">the </w:t>
      </w:r>
      <w:r w:rsidR="00FE5A83">
        <w:rPr>
          <w:rFonts w:hint="eastAsia"/>
          <w:lang w:eastAsia="zh-CN"/>
        </w:rPr>
        <w:t>Android market in the whole smartphone market</w:t>
      </w:r>
      <w:r w:rsidR="0038639A">
        <w:rPr>
          <w:rFonts w:hint="eastAsia"/>
          <w:lang w:eastAsia="zh-CN"/>
        </w:rPr>
        <w:t xml:space="preserve"> (figure 2)</w:t>
      </w:r>
      <w:r w:rsidR="00FE5A83">
        <w:rPr>
          <w:rFonts w:hint="eastAsia"/>
          <w:lang w:eastAsia="zh-CN"/>
        </w:rPr>
        <w:t xml:space="preserve">, the advertising income for iOS developers is still higher than </w:t>
      </w:r>
      <w:r w:rsidR="0038639A">
        <w:rPr>
          <w:rFonts w:hint="eastAsia"/>
          <w:lang w:eastAsia="zh-CN"/>
        </w:rPr>
        <w:t xml:space="preserve">for </w:t>
      </w:r>
      <w:r w:rsidR="00FE5A83">
        <w:rPr>
          <w:rFonts w:hint="eastAsia"/>
          <w:lang w:eastAsia="zh-CN"/>
        </w:rPr>
        <w:t xml:space="preserve">Android </w:t>
      </w:r>
      <w:r w:rsidR="00FE5A83">
        <w:rPr>
          <w:lang w:eastAsia="zh-CN"/>
        </w:rPr>
        <w:t>developer</w:t>
      </w:r>
      <w:r w:rsidR="00FE5A83">
        <w:rPr>
          <w:rFonts w:hint="eastAsia"/>
          <w:lang w:eastAsia="zh-CN"/>
        </w:rPr>
        <w:t xml:space="preserve">s. For </w:t>
      </w:r>
      <w:r w:rsidR="00FE5A83">
        <w:rPr>
          <w:lang w:eastAsia="zh-CN"/>
        </w:rPr>
        <w:t>“</w:t>
      </w:r>
      <w:r w:rsidR="00FE5A83">
        <w:rPr>
          <w:rFonts w:hint="eastAsia"/>
          <w:lang w:eastAsia="zh-CN"/>
        </w:rPr>
        <w:t>Food for Friends</w:t>
      </w:r>
      <w:r w:rsidR="00FE5A83">
        <w:rPr>
          <w:lang w:eastAsia="zh-CN"/>
        </w:rPr>
        <w:t>”</w:t>
      </w:r>
      <w:r w:rsidR="00FE5A83">
        <w:rPr>
          <w:rFonts w:hint="eastAsia"/>
          <w:lang w:eastAsia="zh-CN"/>
        </w:rPr>
        <w:t xml:space="preserve">, advertising income from </w:t>
      </w:r>
      <w:r w:rsidR="00FE5A83">
        <w:rPr>
          <w:lang w:eastAsia="zh-CN"/>
        </w:rPr>
        <w:t>the</w:t>
      </w:r>
      <w:r w:rsidR="00FE5A83">
        <w:rPr>
          <w:rFonts w:hint="eastAsia"/>
          <w:lang w:eastAsia="zh-CN"/>
        </w:rPr>
        <w:t xml:space="preserve"> restaurants would be </w:t>
      </w:r>
      <w:r w:rsidR="00FE5A83">
        <w:rPr>
          <w:lang w:eastAsia="zh-CN"/>
        </w:rPr>
        <w:t>important</w:t>
      </w:r>
      <w:r w:rsidR="00FE5A83">
        <w:rPr>
          <w:rFonts w:hint="eastAsia"/>
          <w:lang w:eastAsia="zh-CN"/>
        </w:rPr>
        <w:t xml:space="preserve"> part of the whole income.</w:t>
      </w:r>
    </w:p>
    <w:p w14:paraId="0091CA48" w14:textId="0C159C5F" w:rsidR="009C7E3C" w:rsidRDefault="009C7E3C" w:rsidP="004F0B3A">
      <w:pPr>
        <w:pStyle w:val="Body"/>
        <w:spacing w:line="480" w:lineRule="auto"/>
        <w:rPr>
          <w:lang w:eastAsia="zh-CN"/>
        </w:rPr>
      </w:pPr>
    </w:p>
    <w:p w14:paraId="42653472" w14:textId="77777777" w:rsidR="00A81D33" w:rsidRDefault="00A81D33" w:rsidP="004F0B3A">
      <w:pPr>
        <w:pStyle w:val="Body"/>
        <w:spacing w:line="480" w:lineRule="auto"/>
        <w:rPr>
          <w:lang w:eastAsia="zh-CN"/>
        </w:rPr>
      </w:pPr>
    </w:p>
    <w:p w14:paraId="700BA51F" w14:textId="10474EC1" w:rsidR="004F0B3A" w:rsidRDefault="009C7E3C" w:rsidP="004F0B3A">
      <w:pPr>
        <w:pStyle w:val="Body"/>
        <w:spacing w:line="480" w:lineRule="auto"/>
        <w:rPr>
          <w:lang w:eastAsia="zh-CN"/>
        </w:rPr>
      </w:pPr>
      <w:r>
        <w:rPr>
          <w:rFonts w:hint="eastAsia"/>
          <w:lang w:eastAsia="zh-CN"/>
        </w:rPr>
        <w:lastRenderedPageBreak/>
        <w:t xml:space="preserve">UI design </w:t>
      </w:r>
      <w:r w:rsidR="0069506C">
        <w:t>as seen</w:t>
      </w:r>
      <w:r w:rsidR="009A69EA">
        <w:t xml:space="preserve"> in </w:t>
      </w:r>
      <w:r w:rsidR="009A69EA" w:rsidRPr="007C7221">
        <w:rPr>
          <w:b/>
        </w:rPr>
        <w:fldChar w:fldCharType="begin"/>
      </w:r>
      <w:r w:rsidR="009A69EA" w:rsidRPr="007C7221">
        <w:rPr>
          <w:b/>
        </w:rPr>
        <w:instrText xml:space="preserve"> REF _Ref260992073 \h </w:instrText>
      </w:r>
      <w:r w:rsidR="009A69EA" w:rsidRPr="007C7221">
        <w:rPr>
          <w:b/>
        </w:rPr>
      </w:r>
      <w:r w:rsidR="009A69EA" w:rsidRPr="007C7221">
        <w:rPr>
          <w:b/>
        </w:rPr>
        <w:fldChar w:fldCharType="separate"/>
      </w:r>
      <w:r w:rsidR="004F036D" w:rsidRPr="008C4719">
        <w:rPr>
          <w:b/>
        </w:rPr>
        <w:t xml:space="preserve">Figure </w:t>
      </w:r>
      <w:r w:rsidR="00161F95">
        <w:rPr>
          <w:rFonts w:hint="eastAsia"/>
          <w:b/>
          <w:noProof/>
          <w:lang w:eastAsia="zh-CN"/>
        </w:rPr>
        <w:t>1</w:t>
      </w:r>
      <w:r w:rsidR="009A69EA" w:rsidRPr="007C7221">
        <w:rPr>
          <w:b/>
        </w:rPr>
        <w:fldChar w:fldCharType="end"/>
      </w:r>
    </w:p>
    <w:p w14:paraId="6F8772C4" w14:textId="255144F4" w:rsidR="00DE4A16" w:rsidRDefault="00C15BC9" w:rsidP="00DE4A16">
      <w:pPr>
        <w:pStyle w:val="Body"/>
        <w:keepNext/>
        <w:spacing w:line="480" w:lineRule="auto"/>
      </w:pPr>
      <w:r>
        <w:rPr>
          <w:noProof/>
          <w:lang w:eastAsia="zh-CN"/>
        </w:rPr>
        <w:drawing>
          <wp:inline distT="0" distB="0" distL="0" distR="0" wp14:anchorId="39CF0B00" wp14:editId="3F4E4AF1">
            <wp:extent cx="1548307" cy="2747640"/>
            <wp:effectExtent l="25400" t="25400" r="26670" b="21590"/>
            <wp:docPr id="6" name="图片 6" descr="../WeChat_1462290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Chat_1462290135.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7078" cy="2780952"/>
                    </a:xfrm>
                    <a:prstGeom prst="rect">
                      <a:avLst/>
                    </a:prstGeom>
                    <a:noFill/>
                    <a:ln>
                      <a:solidFill>
                        <a:schemeClr val="accent1"/>
                      </a:solidFill>
                    </a:ln>
                  </pic:spPr>
                </pic:pic>
              </a:graphicData>
            </a:graphic>
          </wp:inline>
        </w:drawing>
      </w:r>
      <w:r w:rsidR="00F56EC2">
        <w:rPr>
          <w:noProof/>
          <w:lang w:eastAsia="zh-CN"/>
        </w:rPr>
        <mc:AlternateContent>
          <mc:Choice Requires="wps">
            <w:drawing>
              <wp:anchor distT="0" distB="0" distL="114300" distR="114300" simplePos="0" relativeHeight="251686912" behindDoc="0" locked="0" layoutInCell="1" allowOverlap="1" wp14:anchorId="36950F0E" wp14:editId="3F366C8A">
                <wp:simplePos x="0" y="0"/>
                <wp:positionH relativeFrom="column">
                  <wp:posOffset>2226310</wp:posOffset>
                </wp:positionH>
                <wp:positionV relativeFrom="paragraph">
                  <wp:posOffset>109220</wp:posOffset>
                </wp:positionV>
                <wp:extent cx="3201670" cy="2479040"/>
                <wp:effectExtent l="0" t="0" r="0" b="10160"/>
                <wp:wrapSquare wrapText="bothSides"/>
                <wp:docPr id="14154" name="文本框 14154"/>
                <wp:cNvGraphicFramePr/>
                <a:graphic xmlns:a="http://schemas.openxmlformats.org/drawingml/2006/main">
                  <a:graphicData uri="http://schemas.microsoft.com/office/word/2010/wordprocessingShape">
                    <wps:wsp>
                      <wps:cNvSpPr txBox="1"/>
                      <wps:spPr>
                        <a:xfrm>
                          <a:off x="0" y="0"/>
                          <a:ext cx="3201670" cy="2479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04AA8" w14:textId="67758B29" w:rsidR="00F56EC2" w:rsidRDefault="00F56EC2" w:rsidP="00DE4A16">
                            <w:pPr>
                              <w:spacing w:line="480" w:lineRule="auto"/>
                              <w:rPr>
                                <w:lang w:eastAsia="zh-CN"/>
                              </w:rPr>
                            </w:pPr>
                            <w:r>
                              <w:rPr>
                                <w:rFonts w:hint="eastAsia"/>
                                <w:lang w:eastAsia="zh-CN"/>
                              </w:rPr>
                              <w:t>1.</w:t>
                            </w:r>
                            <w:r w:rsidRPr="007969D4">
                              <w:rPr>
                                <w:noProof/>
                                <w:lang w:eastAsia="zh-CN"/>
                              </w:rPr>
                              <w:t xml:space="preserve"> </w:t>
                            </w:r>
                            <w:r>
                              <w:rPr>
                                <w:rFonts w:hint="eastAsia"/>
                                <w:noProof/>
                                <w:lang w:eastAsia="zh-CN"/>
                              </w:rPr>
                              <w:t>Show a list of users who are near by</w:t>
                            </w:r>
                            <w:r>
                              <w:rPr>
                                <w:noProof/>
                                <w:lang w:eastAsia="zh-CN"/>
                              </w:rPr>
                              <w:t xml:space="preserve"> </w:t>
                            </w:r>
                          </w:p>
                          <w:p w14:paraId="05A32515" w14:textId="7F9A4E31" w:rsidR="00F56EC2" w:rsidRDefault="00F56EC2" w:rsidP="00DE4A16">
                            <w:pPr>
                              <w:spacing w:line="480" w:lineRule="auto"/>
                              <w:rPr>
                                <w:lang w:eastAsia="zh-CN"/>
                              </w:rPr>
                            </w:pPr>
                            <w:r>
                              <w:rPr>
                                <w:rFonts w:hint="eastAsia"/>
                                <w:lang w:eastAsia="zh-CN"/>
                              </w:rPr>
                              <w:t>2. Show the address of users who are near by</w:t>
                            </w:r>
                          </w:p>
                          <w:p w14:paraId="46464A66" w14:textId="43441949" w:rsidR="00F56EC2" w:rsidRDefault="00F56EC2" w:rsidP="00DE4A16">
                            <w:pPr>
                              <w:spacing w:line="480" w:lineRule="auto"/>
                              <w:rPr>
                                <w:lang w:eastAsia="zh-CN"/>
                              </w:rPr>
                            </w:pPr>
                            <w:r>
                              <w:rPr>
                                <w:rFonts w:hint="eastAsia"/>
                                <w:lang w:eastAsia="zh-CN"/>
                              </w:rPr>
                              <w:t>3. Show if users are v</w:t>
                            </w:r>
                            <w:r w:rsidRPr="00DE4A16">
                              <w:rPr>
                                <w:lang w:eastAsia="zh-CN"/>
                              </w:rPr>
                              <w:t>egetarians</w:t>
                            </w:r>
                          </w:p>
                          <w:p w14:paraId="6C05D72D" w14:textId="3A9327FB" w:rsidR="00F56EC2" w:rsidRDefault="00F56EC2" w:rsidP="00DE4A16">
                            <w:pPr>
                              <w:spacing w:line="480" w:lineRule="auto"/>
                              <w:rPr>
                                <w:lang w:eastAsia="zh-CN"/>
                              </w:rPr>
                            </w:pPr>
                            <w:r>
                              <w:rPr>
                                <w:rFonts w:hint="eastAsia"/>
                                <w:lang w:eastAsia="zh-CN"/>
                              </w:rPr>
                              <w:t xml:space="preserve">4. </w:t>
                            </w:r>
                            <w:r>
                              <w:rPr>
                                <w:lang w:eastAsia="zh-CN"/>
                              </w:rPr>
                              <w:t xml:space="preserve">Search </w:t>
                            </w:r>
                            <w:r>
                              <w:rPr>
                                <w:rFonts w:hint="eastAsia"/>
                                <w:lang w:eastAsia="zh-CN"/>
                              </w:rPr>
                              <w:t>users</w:t>
                            </w:r>
                            <w:r>
                              <w:rPr>
                                <w:lang w:eastAsia="zh-CN"/>
                              </w:rPr>
                              <w:t xml:space="preserve"> or restaurant in the data</w:t>
                            </w:r>
                            <w:r>
                              <w:rPr>
                                <w:rFonts w:hint="eastAsia"/>
                                <w:lang w:eastAsia="zh-CN"/>
                              </w:rPr>
                              <w:t xml:space="preserve"> end</w:t>
                            </w:r>
                          </w:p>
                          <w:p w14:paraId="66ECFDE6" w14:textId="41D0EF23" w:rsidR="00F56EC2" w:rsidRDefault="00F56EC2" w:rsidP="00DE4A16">
                            <w:pPr>
                              <w:spacing w:line="480" w:lineRule="auto"/>
                              <w:rPr>
                                <w:lang w:eastAsia="zh-CN"/>
                              </w:rPr>
                            </w:pPr>
                            <w:r>
                              <w:rPr>
                                <w:rFonts w:hint="eastAsia"/>
                                <w:lang w:eastAsia="zh-CN"/>
                              </w:rPr>
                              <w:t>5. Left top button is the main menu button</w:t>
                            </w:r>
                          </w:p>
                          <w:p w14:paraId="0E1684DF" w14:textId="2D593235" w:rsidR="00F56EC2" w:rsidRDefault="00F56EC2" w:rsidP="00DE4A16">
                            <w:pPr>
                              <w:spacing w:line="480" w:lineRule="auto"/>
                              <w:rPr>
                                <w:lang w:eastAsia="zh-CN"/>
                              </w:rPr>
                            </w:pPr>
                            <w:r>
                              <w:rPr>
                                <w:rFonts w:hint="eastAsia"/>
                                <w:lang w:eastAsia="zh-CN"/>
                              </w:rPr>
                              <w:t>6. Right top button is the map button could show positions of users who are near by on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50F0E" id="_x6587__x672c__x6846__x0020_14154" o:spid="_x0000_s1027" type="#_x0000_t202" style="position:absolute;margin-left:175.3pt;margin-top:8.6pt;width:252.1pt;height:195.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" filled="f" stroked="f">
                <v:textbox>
                  <w:txbxContent>
                    <w:p w14:paraId="47F04AA8" w14:textId="67758B29" w:rsidR="00F56EC2" w:rsidRDefault="00F56EC2" w:rsidP="00DE4A16">
                      <w:pPr>
                        <w:spacing w:line="480" w:lineRule="auto"/>
                        <w:rPr>
                          <w:rFonts w:hint="eastAsia"/>
                          <w:lang w:eastAsia="zh-CN"/>
                        </w:rPr>
                      </w:pPr>
                      <w:r>
                        <w:rPr>
                          <w:rFonts w:hint="eastAsia"/>
                          <w:lang w:eastAsia="zh-CN"/>
                        </w:rPr>
                        <w:t>1.</w:t>
                      </w:r>
                      <w:r w:rsidRPr="007969D4">
                        <w:rPr>
                          <w:noProof/>
                          <w:lang w:eastAsia="zh-CN"/>
                        </w:rPr>
                        <w:t xml:space="preserve"> </w:t>
                      </w:r>
                      <w:r>
                        <w:rPr>
                          <w:rFonts w:hint="eastAsia"/>
                          <w:noProof/>
                          <w:lang w:eastAsia="zh-CN"/>
                        </w:rPr>
                        <w:t>Show a list of users who are near by</w:t>
                      </w:r>
                      <w:r>
                        <w:rPr>
                          <w:noProof/>
                          <w:lang w:eastAsia="zh-CN"/>
                        </w:rPr>
                        <w:t xml:space="preserve"> </w:t>
                      </w:r>
                    </w:p>
                    <w:p w14:paraId="05A32515" w14:textId="7F9A4E31" w:rsidR="00F56EC2" w:rsidRDefault="00F56EC2" w:rsidP="00DE4A16">
                      <w:pPr>
                        <w:spacing w:line="480" w:lineRule="auto"/>
                        <w:rPr>
                          <w:lang w:eastAsia="zh-CN"/>
                        </w:rPr>
                      </w:pPr>
                      <w:r>
                        <w:rPr>
                          <w:rFonts w:hint="eastAsia"/>
                          <w:lang w:eastAsia="zh-CN"/>
                        </w:rPr>
                        <w:t>2. Show the address of users who are near by</w:t>
                      </w:r>
                    </w:p>
                    <w:p w14:paraId="46464A66" w14:textId="43441949" w:rsidR="00F56EC2" w:rsidRDefault="00F56EC2" w:rsidP="00DE4A16">
                      <w:pPr>
                        <w:spacing w:line="480" w:lineRule="auto"/>
                        <w:rPr>
                          <w:lang w:eastAsia="zh-CN"/>
                        </w:rPr>
                      </w:pPr>
                      <w:r>
                        <w:rPr>
                          <w:rFonts w:hint="eastAsia"/>
                          <w:lang w:eastAsia="zh-CN"/>
                        </w:rPr>
                        <w:t>3. Show if users are v</w:t>
                      </w:r>
                      <w:r w:rsidRPr="00DE4A16">
                        <w:rPr>
                          <w:lang w:eastAsia="zh-CN"/>
                        </w:rPr>
                        <w:t>egetarians</w:t>
                      </w:r>
                    </w:p>
                    <w:p w14:paraId="6C05D72D" w14:textId="3A9327FB" w:rsidR="00F56EC2" w:rsidRDefault="00F56EC2" w:rsidP="00DE4A16">
                      <w:pPr>
                        <w:spacing w:line="480" w:lineRule="auto"/>
                        <w:rPr>
                          <w:rFonts w:hint="eastAsia"/>
                          <w:lang w:eastAsia="zh-CN"/>
                        </w:rPr>
                      </w:pPr>
                      <w:r>
                        <w:rPr>
                          <w:rFonts w:hint="eastAsia"/>
                          <w:lang w:eastAsia="zh-CN"/>
                        </w:rPr>
                        <w:t xml:space="preserve">4. </w:t>
                      </w:r>
                      <w:r>
                        <w:rPr>
                          <w:lang w:eastAsia="zh-CN"/>
                        </w:rPr>
                        <w:t xml:space="preserve">Search </w:t>
                      </w:r>
                      <w:r>
                        <w:rPr>
                          <w:rFonts w:hint="eastAsia"/>
                          <w:lang w:eastAsia="zh-CN"/>
                        </w:rPr>
                        <w:t>users</w:t>
                      </w:r>
                      <w:r>
                        <w:rPr>
                          <w:lang w:eastAsia="zh-CN"/>
                        </w:rPr>
                        <w:t xml:space="preserve"> or restaurant in the data</w:t>
                      </w:r>
                      <w:r>
                        <w:rPr>
                          <w:rFonts w:hint="eastAsia"/>
                          <w:lang w:eastAsia="zh-CN"/>
                        </w:rPr>
                        <w:t xml:space="preserve"> end</w:t>
                      </w:r>
                    </w:p>
                    <w:p w14:paraId="66ECFDE6" w14:textId="41D0EF23" w:rsidR="00F56EC2" w:rsidRDefault="00F56EC2" w:rsidP="00DE4A16">
                      <w:pPr>
                        <w:spacing w:line="480" w:lineRule="auto"/>
                        <w:rPr>
                          <w:lang w:eastAsia="zh-CN"/>
                        </w:rPr>
                      </w:pPr>
                      <w:r>
                        <w:rPr>
                          <w:rFonts w:hint="eastAsia"/>
                          <w:lang w:eastAsia="zh-CN"/>
                        </w:rPr>
                        <w:t>5. Left top button is the main menu button</w:t>
                      </w:r>
                    </w:p>
                    <w:p w14:paraId="0E1684DF" w14:textId="2D593235" w:rsidR="00F56EC2" w:rsidRDefault="00F56EC2" w:rsidP="00DE4A16">
                      <w:pPr>
                        <w:spacing w:line="480" w:lineRule="auto"/>
                        <w:rPr>
                          <w:rFonts w:hint="eastAsia"/>
                          <w:lang w:eastAsia="zh-CN"/>
                        </w:rPr>
                      </w:pPr>
                      <w:r>
                        <w:rPr>
                          <w:rFonts w:hint="eastAsia"/>
                          <w:lang w:eastAsia="zh-CN"/>
                        </w:rPr>
                        <w:t>6. Right top button is the map button could show positions of users who are near by on map</w:t>
                      </w:r>
                    </w:p>
                  </w:txbxContent>
                </v:textbox>
                <w10:wrap type="square"/>
              </v:shape>
            </w:pict>
          </mc:Fallback>
        </mc:AlternateContent>
      </w:r>
    </w:p>
    <w:p w14:paraId="3A4ABDA4" w14:textId="2CFF438E" w:rsidR="00DE4A16" w:rsidRPr="00552FCB" w:rsidRDefault="00DE4A16" w:rsidP="00DE4A16">
      <w:pPr>
        <w:pStyle w:val="ac"/>
        <w:rPr>
          <w:rFonts w:ascii="Arial" w:hAnsi="Arial" w:cs="Arial"/>
          <w:sz w:val="20"/>
        </w:rPr>
      </w:pPr>
      <w:r w:rsidRPr="00552FCB">
        <w:rPr>
          <w:rFonts w:ascii="Arial" w:hAnsi="Arial" w:cs="Arial"/>
          <w:sz w:val="20"/>
        </w:rPr>
        <w:t>图</w:t>
      </w:r>
      <w:r w:rsidRPr="00552FCB">
        <w:rPr>
          <w:rFonts w:ascii="Arial" w:hAnsi="Arial" w:cs="Arial"/>
          <w:sz w:val="20"/>
        </w:rPr>
        <w:t xml:space="preserve"> </w:t>
      </w:r>
      <w:r w:rsidRPr="00552FCB">
        <w:rPr>
          <w:rFonts w:ascii="Arial" w:hAnsi="Arial" w:cs="Arial"/>
          <w:sz w:val="20"/>
        </w:rPr>
        <w:fldChar w:fldCharType="begin"/>
      </w:r>
      <w:r w:rsidRPr="00552FCB">
        <w:rPr>
          <w:rFonts w:ascii="Arial" w:hAnsi="Arial" w:cs="Arial"/>
          <w:sz w:val="20"/>
        </w:rPr>
        <w:instrText xml:space="preserve"> SEQ </w:instrText>
      </w:r>
      <w:r w:rsidRPr="00552FCB">
        <w:rPr>
          <w:rFonts w:ascii="Arial" w:hAnsi="Arial" w:cs="Arial"/>
          <w:sz w:val="20"/>
        </w:rPr>
        <w:instrText>图</w:instrText>
      </w:r>
      <w:r w:rsidRPr="00552FCB">
        <w:rPr>
          <w:rFonts w:ascii="Arial" w:hAnsi="Arial" w:cs="Arial"/>
          <w:sz w:val="20"/>
        </w:rPr>
        <w:instrText xml:space="preserve"> \* ARABIC </w:instrText>
      </w:r>
      <w:r w:rsidRPr="00552FCB">
        <w:rPr>
          <w:rFonts w:ascii="Arial" w:hAnsi="Arial" w:cs="Arial"/>
          <w:sz w:val="20"/>
        </w:rPr>
        <w:fldChar w:fldCharType="separate"/>
      </w:r>
      <w:r w:rsidR="00033CBD">
        <w:rPr>
          <w:rFonts w:ascii="Arial" w:hAnsi="Arial" w:cs="Arial"/>
          <w:noProof/>
          <w:sz w:val="20"/>
        </w:rPr>
        <w:t>2</w:t>
      </w:r>
      <w:r w:rsidRPr="00552FCB">
        <w:rPr>
          <w:rFonts w:ascii="Arial" w:hAnsi="Arial" w:cs="Arial"/>
          <w:sz w:val="20"/>
        </w:rPr>
        <w:fldChar w:fldCharType="end"/>
      </w:r>
      <w:r w:rsidR="00996919">
        <w:rPr>
          <w:rFonts w:ascii="Arial" w:hAnsi="Arial" w:cs="Arial"/>
          <w:sz w:val="20"/>
          <w:lang w:eastAsia="zh-CN"/>
        </w:rPr>
        <w:t xml:space="preserve"> H</w:t>
      </w:r>
      <w:r w:rsidRPr="00552FCB">
        <w:rPr>
          <w:rFonts w:ascii="Arial" w:hAnsi="Arial" w:cs="Arial"/>
          <w:sz w:val="20"/>
          <w:lang w:eastAsia="zh-CN"/>
        </w:rPr>
        <w:t>ome page</w:t>
      </w:r>
    </w:p>
    <w:p w14:paraId="4E06476C" w14:textId="77777777" w:rsidR="00F56EC2" w:rsidRDefault="00DE4A16" w:rsidP="00F56EC2">
      <w:pPr>
        <w:pStyle w:val="Body"/>
        <w:keepNext/>
        <w:spacing w:line="480" w:lineRule="auto"/>
      </w:pPr>
      <w:r>
        <w:rPr>
          <w:noProof/>
          <w:lang w:eastAsia="zh-CN"/>
        </w:rPr>
        <mc:AlternateContent>
          <mc:Choice Requires="wps">
            <w:drawing>
              <wp:anchor distT="0" distB="0" distL="114300" distR="114300" simplePos="0" relativeHeight="251691008" behindDoc="0" locked="0" layoutInCell="1" allowOverlap="1" wp14:anchorId="73810B54" wp14:editId="06A5E17F">
                <wp:simplePos x="0" y="0"/>
                <wp:positionH relativeFrom="column">
                  <wp:posOffset>2256155</wp:posOffset>
                </wp:positionH>
                <wp:positionV relativeFrom="paragraph">
                  <wp:posOffset>100965</wp:posOffset>
                </wp:positionV>
                <wp:extent cx="3201670" cy="2513965"/>
                <wp:effectExtent l="0" t="0" r="0" b="635"/>
                <wp:wrapSquare wrapText="bothSides"/>
                <wp:docPr id="12" name="文本框 12"/>
                <wp:cNvGraphicFramePr/>
                <a:graphic xmlns:a="http://schemas.openxmlformats.org/drawingml/2006/main">
                  <a:graphicData uri="http://schemas.microsoft.com/office/word/2010/wordprocessingShape">
                    <wps:wsp>
                      <wps:cNvSpPr txBox="1"/>
                      <wps:spPr>
                        <a:xfrm>
                          <a:off x="0" y="0"/>
                          <a:ext cx="3201670" cy="2513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8414B0" w14:textId="4A8D0D12" w:rsidR="00F56EC2" w:rsidRDefault="00F56EC2" w:rsidP="00F56EC2">
                            <w:pPr>
                              <w:pStyle w:val="af3"/>
                              <w:numPr>
                                <w:ilvl w:val="0"/>
                                <w:numId w:val="18"/>
                              </w:numPr>
                              <w:spacing w:line="480" w:lineRule="auto"/>
                              <w:rPr>
                                <w:lang w:eastAsia="zh-CN"/>
                              </w:rPr>
                            </w:pPr>
                            <w:r>
                              <w:rPr>
                                <w:rFonts w:hint="eastAsia"/>
                                <w:lang w:eastAsia="zh-CN"/>
                              </w:rPr>
                              <w:t>Show the positions of users who are near by on map</w:t>
                            </w:r>
                          </w:p>
                          <w:p w14:paraId="4FAA59AF" w14:textId="0D43F67E" w:rsidR="00F56EC2" w:rsidRDefault="00F56EC2" w:rsidP="00DE4A16">
                            <w:pPr>
                              <w:spacing w:line="480" w:lineRule="auto"/>
                              <w:rPr>
                                <w:lang w:eastAsia="zh-CN"/>
                              </w:rPr>
                            </w:pPr>
                            <w:r>
                              <w:rPr>
                                <w:rFonts w:hint="eastAsia"/>
                                <w:lang w:eastAsia="zh-CN"/>
                              </w:rPr>
                              <w:t>2. Left top button is the main menu button</w:t>
                            </w:r>
                          </w:p>
                          <w:p w14:paraId="553F7646" w14:textId="47EC814F" w:rsidR="00F56EC2" w:rsidRDefault="00F56EC2" w:rsidP="00DE4A16">
                            <w:pPr>
                              <w:spacing w:line="480" w:lineRule="auto"/>
                              <w:rPr>
                                <w:lang w:eastAsia="zh-CN"/>
                              </w:rPr>
                            </w:pPr>
                            <w:r>
                              <w:rPr>
                                <w:rFonts w:hint="eastAsia"/>
                                <w:lang w:eastAsia="zh-CN"/>
                              </w:rPr>
                              <w:t>3. Right top button is the button back to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10B54" id="_x6587__x672c__x6846__x0020_12" o:spid="_x0000_s1028" type="#_x0000_t202" style="position:absolute;margin-left:177.65pt;margin-top:7.95pt;width:252.1pt;height:197.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" filled="f" stroked="f">
                <v:textbox>
                  <w:txbxContent>
                    <w:p w14:paraId="3F8414B0" w14:textId="4A8D0D12" w:rsidR="00F56EC2" w:rsidRDefault="00F56EC2" w:rsidP="00F56EC2">
                      <w:pPr>
                        <w:pStyle w:val="af3"/>
                        <w:numPr>
                          <w:ilvl w:val="0"/>
                          <w:numId w:val="18"/>
                        </w:numPr>
                        <w:spacing w:line="480" w:lineRule="auto"/>
                        <w:rPr>
                          <w:lang w:eastAsia="zh-CN"/>
                        </w:rPr>
                      </w:pPr>
                      <w:r>
                        <w:rPr>
                          <w:rFonts w:hint="eastAsia"/>
                          <w:lang w:eastAsia="zh-CN"/>
                        </w:rPr>
                        <w:t>Show the positions of users who are near by on map</w:t>
                      </w:r>
                    </w:p>
                    <w:p w14:paraId="4FAA59AF" w14:textId="0D43F67E" w:rsidR="00F56EC2" w:rsidRDefault="00F56EC2" w:rsidP="00DE4A16">
                      <w:pPr>
                        <w:spacing w:line="480" w:lineRule="auto"/>
                        <w:rPr>
                          <w:lang w:eastAsia="zh-CN"/>
                        </w:rPr>
                      </w:pPr>
                      <w:r>
                        <w:rPr>
                          <w:rFonts w:hint="eastAsia"/>
                          <w:lang w:eastAsia="zh-CN"/>
                        </w:rPr>
                        <w:t>2. Left top button is the main menu button</w:t>
                      </w:r>
                    </w:p>
                    <w:p w14:paraId="553F7646" w14:textId="47EC814F" w:rsidR="00F56EC2" w:rsidRDefault="00F56EC2" w:rsidP="00DE4A16">
                      <w:pPr>
                        <w:spacing w:line="480" w:lineRule="auto"/>
                        <w:rPr>
                          <w:rFonts w:hint="eastAsia"/>
                          <w:lang w:eastAsia="zh-CN"/>
                        </w:rPr>
                      </w:pPr>
                      <w:r>
                        <w:rPr>
                          <w:rFonts w:hint="eastAsia"/>
                          <w:lang w:eastAsia="zh-CN"/>
                        </w:rPr>
                        <w:t>3. Right top button is the button back to home page</w:t>
                      </w:r>
                    </w:p>
                  </w:txbxContent>
                </v:textbox>
                <w10:wrap type="square"/>
              </v:shape>
            </w:pict>
          </mc:Fallback>
        </mc:AlternateContent>
      </w:r>
      <w:r w:rsidR="005471A1">
        <w:rPr>
          <w:noProof/>
          <w:lang w:eastAsia="zh-CN"/>
        </w:rPr>
        <w:drawing>
          <wp:inline distT="0" distB="0" distL="0" distR="0" wp14:anchorId="3FD9620E" wp14:editId="63D1C51E">
            <wp:extent cx="1550670" cy="2753360"/>
            <wp:effectExtent l="25400" t="25400" r="24130" b="15240"/>
            <wp:docPr id="7" name="图片 7" descr="../WeChat_1462290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Chat_1462290136.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0670" cy="2753360"/>
                    </a:xfrm>
                    <a:prstGeom prst="rect">
                      <a:avLst/>
                    </a:prstGeom>
                    <a:noFill/>
                    <a:ln>
                      <a:solidFill>
                        <a:schemeClr val="accent1"/>
                      </a:solidFill>
                    </a:ln>
                  </pic:spPr>
                </pic:pic>
              </a:graphicData>
            </a:graphic>
          </wp:inline>
        </w:drawing>
      </w:r>
    </w:p>
    <w:p w14:paraId="09CA9472" w14:textId="501A69F9" w:rsidR="004F0B3A" w:rsidRPr="00552FCB" w:rsidRDefault="00F56EC2" w:rsidP="00F56EC2">
      <w:pPr>
        <w:pStyle w:val="ac"/>
        <w:rPr>
          <w:rFonts w:ascii="Arial" w:hAnsi="Arial" w:cs="Arial"/>
          <w:sz w:val="20"/>
        </w:rPr>
      </w:pPr>
      <w:r w:rsidRPr="00552FCB">
        <w:rPr>
          <w:rFonts w:ascii="Arial" w:eastAsia="SimSun" w:hAnsi="Arial" w:cs="Arial"/>
          <w:sz w:val="20"/>
        </w:rPr>
        <w:t>图</w:t>
      </w:r>
      <w:r w:rsidRPr="00552FCB">
        <w:rPr>
          <w:rFonts w:ascii="Arial" w:hAnsi="Arial" w:cs="Arial"/>
          <w:sz w:val="20"/>
        </w:rPr>
        <w:t xml:space="preserve"> </w:t>
      </w:r>
      <w:r w:rsidRPr="00552FCB">
        <w:rPr>
          <w:rFonts w:ascii="Arial" w:hAnsi="Arial" w:cs="Arial"/>
          <w:sz w:val="20"/>
        </w:rPr>
        <w:fldChar w:fldCharType="begin"/>
      </w:r>
      <w:r w:rsidRPr="00552FCB">
        <w:rPr>
          <w:rFonts w:ascii="Arial" w:hAnsi="Arial" w:cs="Arial"/>
          <w:sz w:val="20"/>
        </w:rPr>
        <w:instrText xml:space="preserve"> SEQ </w:instrText>
      </w:r>
      <w:r w:rsidRPr="00552FCB">
        <w:rPr>
          <w:rFonts w:ascii="Arial" w:hAnsi="Arial" w:cs="Arial"/>
          <w:sz w:val="20"/>
        </w:rPr>
        <w:instrText>图</w:instrText>
      </w:r>
      <w:r w:rsidRPr="00552FCB">
        <w:rPr>
          <w:rFonts w:ascii="Arial" w:hAnsi="Arial" w:cs="Arial"/>
          <w:sz w:val="20"/>
        </w:rPr>
        <w:instrText xml:space="preserve"> \* ARABIC </w:instrText>
      </w:r>
      <w:r w:rsidRPr="00552FCB">
        <w:rPr>
          <w:rFonts w:ascii="Arial" w:hAnsi="Arial" w:cs="Arial"/>
          <w:sz w:val="20"/>
        </w:rPr>
        <w:fldChar w:fldCharType="separate"/>
      </w:r>
      <w:r w:rsidR="00033CBD">
        <w:rPr>
          <w:rFonts w:ascii="Arial" w:hAnsi="Arial" w:cs="Arial"/>
          <w:noProof/>
          <w:sz w:val="20"/>
        </w:rPr>
        <w:t>3</w:t>
      </w:r>
      <w:r w:rsidRPr="00552FCB">
        <w:rPr>
          <w:rFonts w:ascii="Arial" w:hAnsi="Arial" w:cs="Arial"/>
          <w:sz w:val="20"/>
        </w:rPr>
        <w:fldChar w:fldCharType="end"/>
      </w:r>
      <w:r w:rsidR="00996919">
        <w:rPr>
          <w:rFonts w:ascii="Arial" w:hAnsi="Arial" w:cs="Arial"/>
          <w:sz w:val="20"/>
          <w:lang w:eastAsia="zh-CN"/>
        </w:rPr>
        <w:t xml:space="preserve"> M</w:t>
      </w:r>
      <w:r w:rsidRPr="00552FCB">
        <w:rPr>
          <w:rFonts w:ascii="Arial" w:hAnsi="Arial" w:cs="Arial"/>
          <w:sz w:val="20"/>
          <w:lang w:eastAsia="zh-CN"/>
        </w:rPr>
        <w:t>ap page</w:t>
      </w:r>
    </w:p>
    <w:p w14:paraId="67FB3E43" w14:textId="04D3C12B" w:rsidR="00F56EC2" w:rsidRDefault="007969D4" w:rsidP="00F56EC2">
      <w:pPr>
        <w:pStyle w:val="Body"/>
        <w:keepNext/>
        <w:spacing w:line="480" w:lineRule="auto"/>
      </w:pPr>
      <w:r>
        <w:rPr>
          <w:noProof/>
          <w:lang w:eastAsia="zh-CN"/>
        </w:rPr>
        <w:lastRenderedPageBreak/>
        <mc:AlternateContent>
          <mc:Choice Requires="wps">
            <w:drawing>
              <wp:anchor distT="0" distB="0" distL="114300" distR="114300" simplePos="0" relativeHeight="251688960" behindDoc="0" locked="0" layoutInCell="1" allowOverlap="1" wp14:anchorId="16F762E5" wp14:editId="452DDBB9">
                <wp:simplePos x="0" y="0"/>
                <wp:positionH relativeFrom="column">
                  <wp:posOffset>2335530</wp:posOffset>
                </wp:positionH>
                <wp:positionV relativeFrom="paragraph">
                  <wp:posOffset>99060</wp:posOffset>
                </wp:positionV>
                <wp:extent cx="3201670" cy="3103245"/>
                <wp:effectExtent l="0" t="0" r="0" b="0"/>
                <wp:wrapSquare wrapText="bothSides"/>
                <wp:docPr id="14156" name="文本框 14156"/>
                <wp:cNvGraphicFramePr/>
                <a:graphic xmlns:a="http://schemas.openxmlformats.org/drawingml/2006/main">
                  <a:graphicData uri="http://schemas.microsoft.com/office/word/2010/wordprocessingShape">
                    <wps:wsp>
                      <wps:cNvSpPr txBox="1"/>
                      <wps:spPr>
                        <a:xfrm>
                          <a:off x="0" y="0"/>
                          <a:ext cx="3201670" cy="3103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AC8678" w14:textId="3A8801D3" w:rsidR="00F56EC2" w:rsidRDefault="00F56EC2" w:rsidP="00FE14B7">
                            <w:pPr>
                              <w:spacing w:line="480" w:lineRule="auto"/>
                              <w:rPr>
                                <w:lang w:eastAsia="zh-CN"/>
                              </w:rPr>
                            </w:pPr>
                            <w:r>
                              <w:rPr>
                                <w:rFonts w:hint="eastAsia"/>
                                <w:lang w:eastAsia="zh-CN"/>
                              </w:rPr>
                              <w:t>1.</w:t>
                            </w:r>
                            <w:r w:rsidRPr="007969D4">
                              <w:rPr>
                                <w:noProof/>
                                <w:lang w:eastAsia="zh-CN"/>
                              </w:rPr>
                              <w:t xml:space="preserve"> </w:t>
                            </w:r>
                            <w:r>
                              <w:rPr>
                                <w:rFonts w:hint="eastAsia"/>
                                <w:noProof/>
                                <w:lang w:eastAsia="zh-CN"/>
                              </w:rPr>
                              <w:t xml:space="preserve">Show the location </w:t>
                            </w:r>
                          </w:p>
                          <w:p w14:paraId="2AAF7F3D" w14:textId="562C0EB0" w:rsidR="00F56EC2" w:rsidRDefault="00552FCB" w:rsidP="00FE14B7">
                            <w:pPr>
                              <w:spacing w:line="480" w:lineRule="auto"/>
                              <w:rPr>
                                <w:lang w:eastAsia="zh-CN"/>
                              </w:rPr>
                            </w:pPr>
                            <w:r>
                              <w:rPr>
                                <w:rFonts w:hint="eastAsia"/>
                                <w:lang w:eastAsia="zh-CN"/>
                              </w:rPr>
                              <w:t>2. Show the p</w:t>
                            </w:r>
                            <w:r w:rsidR="00F56EC2">
                              <w:rPr>
                                <w:rFonts w:hint="eastAsia"/>
                                <w:lang w:eastAsia="zh-CN"/>
                              </w:rPr>
                              <w:t xml:space="preserve">hone number </w:t>
                            </w:r>
                          </w:p>
                          <w:p w14:paraId="29B1123D" w14:textId="65D19BF7" w:rsidR="00F56EC2" w:rsidRDefault="00F56EC2" w:rsidP="00FE14B7">
                            <w:pPr>
                              <w:spacing w:line="480" w:lineRule="auto"/>
                              <w:rPr>
                                <w:lang w:eastAsia="zh-CN"/>
                              </w:rPr>
                            </w:pPr>
                            <w:r>
                              <w:rPr>
                                <w:rFonts w:hint="eastAsia"/>
                                <w:lang w:eastAsia="zh-CN"/>
                              </w:rPr>
                              <w:t xml:space="preserve">3. Show the </w:t>
                            </w:r>
                            <w:r>
                              <w:rPr>
                                <w:lang w:eastAsia="zh-CN"/>
                              </w:rPr>
                              <w:t>favorite</w:t>
                            </w:r>
                            <w:r>
                              <w:rPr>
                                <w:rFonts w:hint="eastAsia"/>
                                <w:lang w:eastAsia="zh-CN"/>
                              </w:rPr>
                              <w:t xml:space="preserve"> food of the user</w:t>
                            </w:r>
                          </w:p>
                          <w:p w14:paraId="09158827" w14:textId="73B5F796" w:rsidR="00F56EC2" w:rsidRDefault="00F56EC2" w:rsidP="00FE14B7">
                            <w:pPr>
                              <w:spacing w:line="480" w:lineRule="auto"/>
                              <w:rPr>
                                <w:lang w:eastAsia="zh-CN"/>
                              </w:rPr>
                            </w:pPr>
                            <w:r>
                              <w:rPr>
                                <w:rFonts w:hint="eastAsia"/>
                                <w:lang w:eastAsia="zh-CN"/>
                              </w:rPr>
                              <w:t xml:space="preserve">4. Show the personal </w:t>
                            </w:r>
                            <w:r>
                              <w:rPr>
                                <w:lang w:eastAsia="zh-CN"/>
                              </w:rPr>
                              <w:t>detail</w:t>
                            </w:r>
                            <w:r w:rsidR="00FE14B7">
                              <w:rPr>
                                <w:lang w:eastAsia="zh-CN"/>
                              </w:rPr>
                              <w:t>: age, hometown, interests, and personal intro</w:t>
                            </w:r>
                          </w:p>
                          <w:p w14:paraId="1A14F96A" w14:textId="4A2EAC73" w:rsidR="00F56EC2" w:rsidRDefault="00F56EC2" w:rsidP="00FE14B7">
                            <w:pPr>
                              <w:spacing w:line="480" w:lineRule="auto"/>
                              <w:rPr>
                                <w:lang w:eastAsia="zh-CN"/>
                              </w:rPr>
                            </w:pPr>
                            <w:r>
                              <w:rPr>
                                <w:rFonts w:hint="eastAsia"/>
                                <w:lang w:eastAsia="zh-CN"/>
                              </w:rPr>
                              <w:t>5.</w:t>
                            </w:r>
                            <w:r w:rsidRPr="00F56EC2">
                              <w:rPr>
                                <w:rFonts w:hint="eastAsia"/>
                                <w:lang w:eastAsia="zh-CN"/>
                              </w:rPr>
                              <w:t xml:space="preserve"> </w:t>
                            </w:r>
                            <w:r>
                              <w:rPr>
                                <w:rFonts w:hint="eastAsia"/>
                                <w:lang w:eastAsia="zh-CN"/>
                              </w:rPr>
                              <w:t>The bottom</w:t>
                            </w:r>
                            <w:r w:rsidR="00552FCB">
                              <w:rPr>
                                <w:lang w:eastAsia="zh-CN"/>
                              </w:rPr>
                              <w:t xml:space="preserve"> buttons</w:t>
                            </w:r>
                            <w:r>
                              <w:rPr>
                                <w:rFonts w:hint="eastAsia"/>
                                <w:lang w:eastAsia="zh-CN"/>
                              </w:rPr>
                              <w:t>:</w:t>
                            </w:r>
                            <w:r w:rsidR="00552FCB">
                              <w:rPr>
                                <w:rFonts w:hint="eastAsia"/>
                                <w:lang w:eastAsia="zh-CN"/>
                              </w:rPr>
                              <w:t xml:space="preserve"> call button, m</w:t>
                            </w:r>
                            <w:r w:rsidR="00FE14B7">
                              <w:rPr>
                                <w:rFonts w:hint="eastAsia"/>
                                <w:lang w:eastAsia="zh-CN"/>
                              </w:rPr>
                              <w:t>ap button, data/group/dinner invite but</w:t>
                            </w:r>
                            <w:r w:rsidR="00552FCB">
                              <w:rPr>
                                <w:rFonts w:hint="eastAsia"/>
                                <w:lang w:eastAsia="zh-CN"/>
                              </w:rPr>
                              <w:t>ton, s</w:t>
                            </w:r>
                            <w:r w:rsidR="00FE14B7">
                              <w:rPr>
                                <w:rFonts w:hint="eastAsia"/>
                                <w:lang w:eastAsia="zh-CN"/>
                              </w:rPr>
                              <w:t>ocial media button, SMS message button</w:t>
                            </w:r>
                          </w:p>
                          <w:p w14:paraId="31B128A8" w14:textId="0B530EF1" w:rsidR="00F56EC2" w:rsidRDefault="00013D50">
                            <w:pPr>
                              <w:rPr>
                                <w:lang w:eastAsia="zh-CN"/>
                              </w:rPr>
                            </w:pPr>
                            <w:r>
                              <w:rPr>
                                <w:rFonts w:hint="eastAsia"/>
                                <w:lang w:eastAsia="zh-CN"/>
                              </w:rPr>
                              <w:t>6. The right top button is the friends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62E5" id="_x6587__x672c__x6846__x0020_14156" o:spid="_x0000_s1029" type="#_x0000_t202" style="position:absolute;margin-left:183.9pt;margin-top:7.8pt;width:252.1pt;height:244.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" filled="f" stroked="f">
                <v:textbox>
                  <w:txbxContent>
                    <w:p w14:paraId="39AC8678" w14:textId="3A8801D3" w:rsidR="00F56EC2" w:rsidRDefault="00F56EC2" w:rsidP="00FE14B7">
                      <w:pPr>
                        <w:spacing w:line="480" w:lineRule="auto"/>
                        <w:rPr>
                          <w:rFonts w:hint="eastAsia"/>
                          <w:lang w:eastAsia="zh-CN"/>
                        </w:rPr>
                      </w:pPr>
                      <w:r>
                        <w:rPr>
                          <w:rFonts w:hint="eastAsia"/>
                          <w:lang w:eastAsia="zh-CN"/>
                        </w:rPr>
                        <w:t>1.</w:t>
                      </w:r>
                      <w:r w:rsidRPr="007969D4">
                        <w:rPr>
                          <w:noProof/>
                          <w:lang w:eastAsia="zh-CN"/>
                        </w:rPr>
                        <w:t xml:space="preserve"> </w:t>
                      </w:r>
                      <w:r>
                        <w:rPr>
                          <w:rFonts w:hint="eastAsia"/>
                          <w:noProof/>
                          <w:lang w:eastAsia="zh-CN"/>
                        </w:rPr>
                        <w:t xml:space="preserve">Show the location </w:t>
                      </w:r>
                    </w:p>
                    <w:p w14:paraId="2AAF7F3D" w14:textId="562C0EB0" w:rsidR="00F56EC2" w:rsidRDefault="00552FCB" w:rsidP="00FE14B7">
                      <w:pPr>
                        <w:spacing w:line="480" w:lineRule="auto"/>
                        <w:rPr>
                          <w:lang w:eastAsia="zh-CN"/>
                        </w:rPr>
                      </w:pPr>
                      <w:r>
                        <w:rPr>
                          <w:rFonts w:hint="eastAsia"/>
                          <w:lang w:eastAsia="zh-CN"/>
                        </w:rPr>
                        <w:t>2. Show the p</w:t>
                      </w:r>
                      <w:r w:rsidR="00F56EC2">
                        <w:rPr>
                          <w:rFonts w:hint="eastAsia"/>
                          <w:lang w:eastAsia="zh-CN"/>
                        </w:rPr>
                        <w:t xml:space="preserve">hone number </w:t>
                      </w:r>
                    </w:p>
                    <w:p w14:paraId="29B1123D" w14:textId="65D19BF7" w:rsidR="00F56EC2" w:rsidRDefault="00F56EC2" w:rsidP="00FE14B7">
                      <w:pPr>
                        <w:spacing w:line="480" w:lineRule="auto"/>
                        <w:rPr>
                          <w:lang w:eastAsia="zh-CN"/>
                        </w:rPr>
                      </w:pPr>
                      <w:r>
                        <w:rPr>
                          <w:rFonts w:hint="eastAsia"/>
                          <w:lang w:eastAsia="zh-CN"/>
                        </w:rPr>
                        <w:t xml:space="preserve">3. Show the </w:t>
                      </w:r>
                      <w:r>
                        <w:rPr>
                          <w:lang w:eastAsia="zh-CN"/>
                        </w:rPr>
                        <w:t>favorite</w:t>
                      </w:r>
                      <w:r>
                        <w:rPr>
                          <w:rFonts w:hint="eastAsia"/>
                          <w:lang w:eastAsia="zh-CN"/>
                        </w:rPr>
                        <w:t xml:space="preserve"> food of the user</w:t>
                      </w:r>
                    </w:p>
                    <w:p w14:paraId="09158827" w14:textId="73B5F796" w:rsidR="00F56EC2" w:rsidRDefault="00F56EC2" w:rsidP="00FE14B7">
                      <w:pPr>
                        <w:spacing w:line="480" w:lineRule="auto"/>
                        <w:rPr>
                          <w:rFonts w:hint="eastAsia"/>
                          <w:lang w:eastAsia="zh-CN"/>
                        </w:rPr>
                      </w:pPr>
                      <w:r>
                        <w:rPr>
                          <w:rFonts w:hint="eastAsia"/>
                          <w:lang w:eastAsia="zh-CN"/>
                        </w:rPr>
                        <w:t xml:space="preserve">4. Show the personal </w:t>
                      </w:r>
                      <w:r>
                        <w:rPr>
                          <w:lang w:eastAsia="zh-CN"/>
                        </w:rPr>
                        <w:t>detail</w:t>
                      </w:r>
                      <w:r w:rsidR="00FE14B7">
                        <w:rPr>
                          <w:lang w:eastAsia="zh-CN"/>
                        </w:rPr>
                        <w:t>: age, hometown, interests, and personal intro</w:t>
                      </w:r>
                    </w:p>
                    <w:p w14:paraId="1A14F96A" w14:textId="4A2EAC73" w:rsidR="00F56EC2" w:rsidRDefault="00F56EC2" w:rsidP="00FE14B7">
                      <w:pPr>
                        <w:spacing w:line="480" w:lineRule="auto"/>
                        <w:rPr>
                          <w:lang w:eastAsia="zh-CN"/>
                        </w:rPr>
                      </w:pPr>
                      <w:r>
                        <w:rPr>
                          <w:rFonts w:hint="eastAsia"/>
                          <w:lang w:eastAsia="zh-CN"/>
                        </w:rPr>
                        <w:t>5.</w:t>
                      </w:r>
                      <w:r w:rsidRPr="00F56EC2">
                        <w:rPr>
                          <w:rFonts w:hint="eastAsia"/>
                          <w:lang w:eastAsia="zh-CN"/>
                        </w:rPr>
                        <w:t xml:space="preserve"> </w:t>
                      </w:r>
                      <w:r>
                        <w:rPr>
                          <w:rFonts w:hint="eastAsia"/>
                          <w:lang w:eastAsia="zh-CN"/>
                        </w:rPr>
                        <w:t>The bottom</w:t>
                      </w:r>
                      <w:r w:rsidR="00552FCB">
                        <w:rPr>
                          <w:lang w:eastAsia="zh-CN"/>
                        </w:rPr>
                        <w:t xml:space="preserve"> buttons</w:t>
                      </w:r>
                      <w:r>
                        <w:rPr>
                          <w:rFonts w:hint="eastAsia"/>
                          <w:lang w:eastAsia="zh-CN"/>
                        </w:rPr>
                        <w:t>:</w:t>
                      </w:r>
                      <w:r w:rsidR="00552FCB">
                        <w:rPr>
                          <w:rFonts w:hint="eastAsia"/>
                          <w:lang w:eastAsia="zh-CN"/>
                        </w:rPr>
                        <w:t xml:space="preserve"> call button, m</w:t>
                      </w:r>
                      <w:r w:rsidR="00FE14B7">
                        <w:rPr>
                          <w:rFonts w:hint="eastAsia"/>
                          <w:lang w:eastAsia="zh-CN"/>
                        </w:rPr>
                        <w:t>ap button, data/group/dinner invite but</w:t>
                      </w:r>
                      <w:r w:rsidR="00552FCB">
                        <w:rPr>
                          <w:rFonts w:hint="eastAsia"/>
                          <w:lang w:eastAsia="zh-CN"/>
                        </w:rPr>
                        <w:t>ton, s</w:t>
                      </w:r>
                      <w:r w:rsidR="00FE14B7">
                        <w:rPr>
                          <w:rFonts w:hint="eastAsia"/>
                          <w:lang w:eastAsia="zh-CN"/>
                        </w:rPr>
                        <w:t>ocial media button, SMS message button</w:t>
                      </w:r>
                    </w:p>
                    <w:p w14:paraId="31B128A8" w14:textId="0B530EF1" w:rsidR="00F56EC2" w:rsidRDefault="00013D50">
                      <w:pPr>
                        <w:rPr>
                          <w:rFonts w:hint="eastAsia"/>
                          <w:lang w:eastAsia="zh-CN"/>
                        </w:rPr>
                      </w:pPr>
                      <w:r>
                        <w:rPr>
                          <w:rFonts w:hint="eastAsia"/>
                          <w:lang w:eastAsia="zh-CN"/>
                        </w:rPr>
                        <w:t>6. The right top button is the friends button</w:t>
                      </w:r>
                    </w:p>
                  </w:txbxContent>
                </v:textbox>
                <w10:wrap type="square"/>
              </v:shape>
            </w:pict>
          </mc:Fallback>
        </mc:AlternateContent>
      </w:r>
      <w:r w:rsidR="004F0B3A">
        <w:t xml:space="preserve"> </w:t>
      </w:r>
      <w:r w:rsidR="00F56EC2">
        <w:rPr>
          <w:noProof/>
          <w:lang w:eastAsia="zh-CN"/>
        </w:rPr>
        <w:drawing>
          <wp:inline distT="0" distB="0" distL="0" distR="0" wp14:anchorId="6B251F7E" wp14:editId="79544E7E">
            <wp:extent cx="1497578" cy="2657614"/>
            <wp:effectExtent l="25400" t="25400" r="26670" b="34925"/>
            <wp:docPr id="13" name="图片 13" descr="../thesis%20design/WeChat_1462300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sis%20design/WeChat_1462300525.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10042" cy="2679733"/>
                    </a:xfrm>
                    <a:prstGeom prst="rect">
                      <a:avLst/>
                    </a:prstGeom>
                    <a:noFill/>
                    <a:ln>
                      <a:solidFill>
                        <a:schemeClr val="accent1"/>
                      </a:solidFill>
                    </a:ln>
                  </pic:spPr>
                </pic:pic>
              </a:graphicData>
            </a:graphic>
          </wp:inline>
        </w:drawing>
      </w:r>
    </w:p>
    <w:p w14:paraId="0BB7AE74" w14:textId="18317F02" w:rsidR="004F0B3A" w:rsidRPr="00552FCB" w:rsidRDefault="00F56EC2" w:rsidP="00F56EC2">
      <w:pPr>
        <w:pStyle w:val="ac"/>
        <w:rPr>
          <w:rFonts w:ascii="Arial" w:hAnsi="Arial" w:cs="Arial"/>
          <w:sz w:val="20"/>
        </w:rPr>
      </w:pPr>
      <w:r w:rsidRPr="00552FCB">
        <w:rPr>
          <w:rFonts w:ascii="Arial" w:eastAsia="SimSun" w:hAnsi="Arial" w:cs="Arial"/>
          <w:sz w:val="20"/>
        </w:rPr>
        <w:t>图</w:t>
      </w:r>
      <w:r w:rsidRPr="00552FCB">
        <w:rPr>
          <w:rFonts w:ascii="Arial" w:hAnsi="Arial" w:cs="Arial"/>
          <w:sz w:val="20"/>
        </w:rPr>
        <w:t xml:space="preserve"> </w:t>
      </w:r>
      <w:r w:rsidRPr="00552FCB">
        <w:rPr>
          <w:rFonts w:ascii="Arial" w:hAnsi="Arial" w:cs="Arial"/>
          <w:sz w:val="20"/>
        </w:rPr>
        <w:fldChar w:fldCharType="begin"/>
      </w:r>
      <w:r w:rsidRPr="00552FCB">
        <w:rPr>
          <w:rFonts w:ascii="Arial" w:hAnsi="Arial" w:cs="Arial"/>
          <w:sz w:val="20"/>
        </w:rPr>
        <w:instrText xml:space="preserve"> SEQ </w:instrText>
      </w:r>
      <w:r w:rsidRPr="00552FCB">
        <w:rPr>
          <w:rFonts w:ascii="Arial" w:hAnsi="Arial" w:cs="Arial"/>
          <w:sz w:val="20"/>
        </w:rPr>
        <w:instrText>图</w:instrText>
      </w:r>
      <w:r w:rsidRPr="00552FCB">
        <w:rPr>
          <w:rFonts w:ascii="Arial" w:hAnsi="Arial" w:cs="Arial"/>
          <w:sz w:val="20"/>
        </w:rPr>
        <w:instrText xml:space="preserve"> \* ARABIC </w:instrText>
      </w:r>
      <w:r w:rsidRPr="00552FCB">
        <w:rPr>
          <w:rFonts w:ascii="Arial" w:hAnsi="Arial" w:cs="Arial"/>
          <w:sz w:val="20"/>
        </w:rPr>
        <w:fldChar w:fldCharType="separate"/>
      </w:r>
      <w:r w:rsidR="00033CBD">
        <w:rPr>
          <w:rFonts w:ascii="Arial" w:hAnsi="Arial" w:cs="Arial"/>
          <w:noProof/>
          <w:sz w:val="20"/>
        </w:rPr>
        <w:t>4</w:t>
      </w:r>
      <w:r w:rsidRPr="00552FCB">
        <w:rPr>
          <w:rFonts w:ascii="Arial" w:hAnsi="Arial" w:cs="Arial"/>
          <w:sz w:val="20"/>
        </w:rPr>
        <w:fldChar w:fldCharType="end"/>
      </w:r>
      <w:r w:rsidRPr="00552FCB">
        <w:rPr>
          <w:rFonts w:ascii="Arial" w:hAnsi="Arial" w:cs="Arial"/>
          <w:sz w:val="20"/>
          <w:lang w:eastAsia="zh-CN"/>
        </w:rPr>
        <w:t xml:space="preserve"> Personal information page</w:t>
      </w:r>
    </w:p>
    <w:p w14:paraId="7799F5CF" w14:textId="6F06B1EB" w:rsidR="00850DB6" w:rsidRDefault="00FE14B7" w:rsidP="00850DB6">
      <w:pPr>
        <w:pStyle w:val="Body"/>
        <w:spacing w:line="480" w:lineRule="auto"/>
        <w:rPr>
          <w:lang w:eastAsia="zh-CN"/>
        </w:rPr>
      </w:pPr>
      <w:r>
        <w:t xml:space="preserve"> </w:t>
      </w:r>
    </w:p>
    <w:p w14:paraId="78E8E52F" w14:textId="53ACB72D" w:rsidR="00FE14B7" w:rsidRDefault="00013D50" w:rsidP="00FE14B7">
      <w:pPr>
        <w:pStyle w:val="Body"/>
        <w:keepNext/>
        <w:spacing w:line="480" w:lineRule="auto"/>
      </w:pPr>
      <w:r>
        <w:rPr>
          <w:noProof/>
          <w:lang w:eastAsia="zh-CN"/>
        </w:rPr>
        <mc:AlternateContent>
          <mc:Choice Requires="wps">
            <w:drawing>
              <wp:anchor distT="0" distB="0" distL="114300" distR="114300" simplePos="0" relativeHeight="251693056" behindDoc="0" locked="0" layoutInCell="1" allowOverlap="1" wp14:anchorId="5B7FF949" wp14:editId="170BDA89">
                <wp:simplePos x="0" y="0"/>
                <wp:positionH relativeFrom="column">
                  <wp:posOffset>2226310</wp:posOffset>
                </wp:positionH>
                <wp:positionV relativeFrom="paragraph">
                  <wp:posOffset>66040</wp:posOffset>
                </wp:positionV>
                <wp:extent cx="3201670" cy="2757805"/>
                <wp:effectExtent l="0" t="0" r="0" b="10795"/>
                <wp:wrapSquare wrapText="bothSides"/>
                <wp:docPr id="18" name="文本框 18"/>
                <wp:cNvGraphicFramePr/>
                <a:graphic xmlns:a="http://schemas.openxmlformats.org/drawingml/2006/main">
                  <a:graphicData uri="http://schemas.microsoft.com/office/word/2010/wordprocessingShape">
                    <wps:wsp>
                      <wps:cNvSpPr txBox="1"/>
                      <wps:spPr>
                        <a:xfrm>
                          <a:off x="0" y="0"/>
                          <a:ext cx="3201670" cy="27578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BE7B97" w14:textId="0A234532" w:rsidR="00FE14B7" w:rsidRDefault="00FE14B7" w:rsidP="00FE14B7">
                            <w:pPr>
                              <w:spacing w:line="480" w:lineRule="auto"/>
                              <w:rPr>
                                <w:lang w:eastAsia="zh-CN"/>
                              </w:rPr>
                            </w:pPr>
                            <w:r>
                              <w:rPr>
                                <w:rFonts w:hint="eastAsia"/>
                                <w:lang w:eastAsia="zh-CN"/>
                              </w:rPr>
                              <w:t>1.</w:t>
                            </w:r>
                            <w:r w:rsidRPr="007969D4">
                              <w:rPr>
                                <w:noProof/>
                                <w:lang w:eastAsia="zh-CN"/>
                              </w:rPr>
                              <w:t xml:space="preserve"> </w:t>
                            </w:r>
                            <w:r>
                              <w:rPr>
                                <w:rFonts w:hint="eastAsia"/>
                                <w:noProof/>
                                <w:lang w:eastAsia="zh-CN"/>
                              </w:rPr>
                              <w:t>Main menu</w:t>
                            </w:r>
                          </w:p>
                          <w:p w14:paraId="76980C18" w14:textId="2CA3034F" w:rsidR="00FE14B7" w:rsidRDefault="00FE14B7" w:rsidP="00FE14B7">
                            <w:pPr>
                              <w:spacing w:line="480" w:lineRule="auto"/>
                              <w:rPr>
                                <w:lang w:eastAsia="zh-CN"/>
                              </w:rPr>
                            </w:pPr>
                            <w:r>
                              <w:rPr>
                                <w:rFonts w:hint="eastAsia"/>
                                <w:lang w:eastAsia="zh-CN"/>
                              </w:rPr>
                              <w:t xml:space="preserve">2. Home button will </w:t>
                            </w:r>
                            <w:r>
                              <w:rPr>
                                <w:lang w:eastAsia="zh-CN"/>
                              </w:rPr>
                              <w:t>take</w:t>
                            </w:r>
                            <w:r>
                              <w:rPr>
                                <w:rFonts w:hint="eastAsia"/>
                                <w:lang w:eastAsia="zh-CN"/>
                              </w:rPr>
                              <w:t xml:space="preserve"> users to figure 2</w:t>
                            </w:r>
                          </w:p>
                          <w:p w14:paraId="1EAF1228" w14:textId="77777777" w:rsidR="00FE14B7" w:rsidRDefault="00FE14B7">
                            <w:pPr>
                              <w:rPr>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FF949" id="_x6587__x672c__x6846__x0020_18" o:spid="_x0000_s1030" type="#_x0000_t202" style="position:absolute;margin-left:175.3pt;margin-top:5.2pt;width:252.1pt;height:217.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" filled="f" stroked="f">
                <v:textbox>
                  <w:txbxContent>
                    <w:p w14:paraId="10BE7B97" w14:textId="0A234532" w:rsidR="00FE14B7" w:rsidRDefault="00FE14B7" w:rsidP="00FE14B7">
                      <w:pPr>
                        <w:spacing w:line="480" w:lineRule="auto"/>
                        <w:rPr>
                          <w:rFonts w:hint="eastAsia"/>
                          <w:lang w:eastAsia="zh-CN"/>
                        </w:rPr>
                      </w:pPr>
                      <w:r>
                        <w:rPr>
                          <w:rFonts w:hint="eastAsia"/>
                          <w:lang w:eastAsia="zh-CN"/>
                        </w:rPr>
                        <w:t>1.</w:t>
                      </w:r>
                      <w:r w:rsidRPr="007969D4">
                        <w:rPr>
                          <w:noProof/>
                          <w:lang w:eastAsia="zh-CN"/>
                        </w:rPr>
                        <w:t xml:space="preserve"> </w:t>
                      </w:r>
                      <w:r>
                        <w:rPr>
                          <w:rFonts w:hint="eastAsia"/>
                          <w:noProof/>
                          <w:lang w:eastAsia="zh-CN"/>
                        </w:rPr>
                        <w:t>Main menu</w:t>
                      </w:r>
                    </w:p>
                    <w:p w14:paraId="76980C18" w14:textId="2CA3034F" w:rsidR="00FE14B7" w:rsidRDefault="00FE14B7" w:rsidP="00FE14B7">
                      <w:pPr>
                        <w:spacing w:line="480" w:lineRule="auto"/>
                        <w:rPr>
                          <w:lang w:eastAsia="zh-CN"/>
                        </w:rPr>
                      </w:pPr>
                      <w:r>
                        <w:rPr>
                          <w:rFonts w:hint="eastAsia"/>
                          <w:lang w:eastAsia="zh-CN"/>
                        </w:rPr>
                        <w:t xml:space="preserve">2. Home button will </w:t>
                      </w:r>
                      <w:r>
                        <w:rPr>
                          <w:lang w:eastAsia="zh-CN"/>
                        </w:rPr>
                        <w:t>take</w:t>
                      </w:r>
                      <w:r>
                        <w:rPr>
                          <w:rFonts w:hint="eastAsia"/>
                          <w:lang w:eastAsia="zh-CN"/>
                        </w:rPr>
                        <w:t xml:space="preserve"> users to figure 2</w:t>
                      </w:r>
                    </w:p>
                    <w:p w14:paraId="1EAF1228" w14:textId="77777777" w:rsidR="00FE14B7" w:rsidRDefault="00FE14B7">
                      <w:pPr>
                        <w:rPr>
                          <w:lang w:eastAsia="zh-CN"/>
                        </w:rPr>
                      </w:pPr>
                    </w:p>
                  </w:txbxContent>
                </v:textbox>
                <w10:wrap type="square"/>
              </v:shape>
            </w:pict>
          </mc:Fallback>
        </mc:AlternateContent>
      </w:r>
      <w:r w:rsidR="00850DB6">
        <w:t xml:space="preserve"> </w:t>
      </w:r>
      <w:r w:rsidR="00FE14B7">
        <w:rPr>
          <w:noProof/>
          <w:lang w:eastAsia="zh-CN"/>
        </w:rPr>
        <w:drawing>
          <wp:inline distT="0" distB="0" distL="0" distR="0" wp14:anchorId="5FB253ED" wp14:editId="3FDC0246">
            <wp:extent cx="1482828" cy="2631440"/>
            <wp:effectExtent l="25400" t="25400" r="15875" b="35560"/>
            <wp:docPr id="16" name="图片 16" descr="../thesis%20design/WeChat_1462300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sis%20design/WeChat_146230056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6372" cy="2637730"/>
                    </a:xfrm>
                    <a:prstGeom prst="rect">
                      <a:avLst/>
                    </a:prstGeom>
                    <a:noFill/>
                    <a:ln>
                      <a:solidFill>
                        <a:schemeClr val="accent1"/>
                      </a:solidFill>
                    </a:ln>
                  </pic:spPr>
                </pic:pic>
              </a:graphicData>
            </a:graphic>
          </wp:inline>
        </w:drawing>
      </w:r>
    </w:p>
    <w:p w14:paraId="68780E7E" w14:textId="3254B3FD" w:rsidR="00850DB6" w:rsidRPr="00552FCB" w:rsidRDefault="00FE14B7" w:rsidP="00FE14B7">
      <w:pPr>
        <w:pStyle w:val="ac"/>
        <w:rPr>
          <w:rFonts w:ascii="Arial" w:hAnsi="Arial" w:cs="Arial"/>
          <w:sz w:val="20"/>
        </w:rPr>
      </w:pPr>
      <w:r w:rsidRPr="00552FCB">
        <w:rPr>
          <w:rFonts w:ascii="Arial" w:eastAsia="SimSun" w:hAnsi="Arial" w:cs="Arial"/>
          <w:sz w:val="20"/>
        </w:rPr>
        <w:t>图</w:t>
      </w:r>
      <w:r w:rsidRPr="00552FCB">
        <w:rPr>
          <w:rFonts w:ascii="Arial" w:hAnsi="Arial" w:cs="Arial"/>
          <w:sz w:val="20"/>
        </w:rPr>
        <w:t xml:space="preserve"> </w:t>
      </w:r>
      <w:r w:rsidRPr="00552FCB">
        <w:rPr>
          <w:rFonts w:ascii="Arial" w:hAnsi="Arial" w:cs="Arial"/>
          <w:sz w:val="20"/>
        </w:rPr>
        <w:fldChar w:fldCharType="begin"/>
      </w:r>
      <w:r w:rsidRPr="00552FCB">
        <w:rPr>
          <w:rFonts w:ascii="Arial" w:hAnsi="Arial" w:cs="Arial"/>
          <w:sz w:val="20"/>
        </w:rPr>
        <w:instrText xml:space="preserve"> SEQ </w:instrText>
      </w:r>
      <w:r w:rsidRPr="00552FCB">
        <w:rPr>
          <w:rFonts w:ascii="Arial" w:hAnsi="Arial" w:cs="Arial"/>
          <w:sz w:val="20"/>
        </w:rPr>
        <w:instrText>图</w:instrText>
      </w:r>
      <w:r w:rsidRPr="00552FCB">
        <w:rPr>
          <w:rFonts w:ascii="Arial" w:hAnsi="Arial" w:cs="Arial"/>
          <w:sz w:val="20"/>
        </w:rPr>
        <w:instrText xml:space="preserve"> \* ARABIC </w:instrText>
      </w:r>
      <w:r w:rsidRPr="00552FCB">
        <w:rPr>
          <w:rFonts w:ascii="Arial" w:hAnsi="Arial" w:cs="Arial"/>
          <w:sz w:val="20"/>
        </w:rPr>
        <w:fldChar w:fldCharType="separate"/>
      </w:r>
      <w:r w:rsidR="00033CBD">
        <w:rPr>
          <w:rFonts w:ascii="Arial" w:hAnsi="Arial" w:cs="Arial"/>
          <w:noProof/>
          <w:sz w:val="20"/>
        </w:rPr>
        <w:t>5</w:t>
      </w:r>
      <w:r w:rsidRPr="00552FCB">
        <w:rPr>
          <w:rFonts w:ascii="Arial" w:hAnsi="Arial" w:cs="Arial"/>
          <w:sz w:val="20"/>
        </w:rPr>
        <w:fldChar w:fldCharType="end"/>
      </w:r>
      <w:r w:rsidRPr="00552FCB">
        <w:rPr>
          <w:rFonts w:ascii="Arial" w:hAnsi="Arial" w:cs="Arial"/>
          <w:sz w:val="20"/>
          <w:lang w:eastAsia="zh-CN"/>
        </w:rPr>
        <w:t xml:space="preserve"> Main menu</w:t>
      </w:r>
    </w:p>
    <w:p w14:paraId="379AC937" w14:textId="3F1FB816" w:rsidR="00013D50" w:rsidRDefault="00013D50" w:rsidP="00013D50">
      <w:pPr>
        <w:pStyle w:val="Body"/>
        <w:keepNext/>
        <w:spacing w:line="480" w:lineRule="auto"/>
      </w:pPr>
      <w:r>
        <w:rPr>
          <w:noProof/>
          <w:lang w:eastAsia="zh-CN"/>
        </w:rPr>
        <w:lastRenderedPageBreak/>
        <mc:AlternateContent>
          <mc:Choice Requires="wps">
            <w:drawing>
              <wp:anchor distT="0" distB="0" distL="114300" distR="114300" simplePos="0" relativeHeight="251695104" behindDoc="0" locked="0" layoutInCell="1" allowOverlap="1" wp14:anchorId="11C8AC73" wp14:editId="18715424">
                <wp:simplePos x="0" y="0"/>
                <wp:positionH relativeFrom="column">
                  <wp:posOffset>1883410</wp:posOffset>
                </wp:positionH>
                <wp:positionV relativeFrom="paragraph">
                  <wp:posOffset>1270</wp:posOffset>
                </wp:positionV>
                <wp:extent cx="3201670" cy="2757805"/>
                <wp:effectExtent l="0" t="0" r="0" b="10795"/>
                <wp:wrapSquare wrapText="bothSides"/>
                <wp:docPr id="23" name="文本框 23"/>
                <wp:cNvGraphicFramePr/>
                <a:graphic xmlns:a="http://schemas.openxmlformats.org/drawingml/2006/main">
                  <a:graphicData uri="http://schemas.microsoft.com/office/word/2010/wordprocessingShape">
                    <wps:wsp>
                      <wps:cNvSpPr txBox="1"/>
                      <wps:spPr>
                        <a:xfrm>
                          <a:off x="0" y="0"/>
                          <a:ext cx="3201670" cy="27578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64A60" w14:textId="5EEE87FA" w:rsidR="00013D50" w:rsidRDefault="00013D50" w:rsidP="00FE14B7">
                            <w:pPr>
                              <w:spacing w:line="480" w:lineRule="auto"/>
                              <w:rPr>
                                <w:lang w:eastAsia="zh-CN"/>
                              </w:rPr>
                            </w:pPr>
                            <w:r>
                              <w:rPr>
                                <w:rFonts w:hint="eastAsia"/>
                                <w:lang w:eastAsia="zh-CN"/>
                              </w:rPr>
                              <w:t>1.</w:t>
                            </w:r>
                            <w:r w:rsidRPr="007969D4">
                              <w:rPr>
                                <w:noProof/>
                                <w:lang w:eastAsia="zh-CN"/>
                              </w:rPr>
                              <w:t xml:space="preserve"> </w:t>
                            </w:r>
                            <w:r>
                              <w:rPr>
                                <w:rFonts w:hint="eastAsia"/>
                                <w:noProof/>
                                <w:lang w:eastAsia="zh-CN"/>
                              </w:rPr>
                              <w:t>Left</w:t>
                            </w:r>
                            <w:r w:rsidR="00552FCB">
                              <w:rPr>
                                <w:rFonts w:hint="eastAsia"/>
                                <w:noProof/>
                                <w:lang w:eastAsia="zh-CN"/>
                              </w:rPr>
                              <w:t xml:space="preserve"> top button is back button. </w:t>
                            </w:r>
                            <w:r w:rsidR="00552FCB">
                              <w:rPr>
                                <w:noProof/>
                                <w:lang w:eastAsia="zh-CN"/>
                              </w:rPr>
                              <w:t>It t</w:t>
                            </w:r>
                            <w:r>
                              <w:rPr>
                                <w:rFonts w:hint="eastAsia"/>
                                <w:noProof/>
                                <w:lang w:eastAsia="zh-CN"/>
                              </w:rPr>
                              <w:t>ake</w:t>
                            </w:r>
                            <w:r w:rsidR="00552FCB">
                              <w:rPr>
                                <w:noProof/>
                                <w:lang w:eastAsia="zh-CN"/>
                              </w:rPr>
                              <w:t>s</w:t>
                            </w:r>
                            <w:r>
                              <w:rPr>
                                <w:rFonts w:hint="eastAsia"/>
                                <w:noProof/>
                                <w:lang w:eastAsia="zh-CN"/>
                              </w:rPr>
                              <w:t xml:space="preserve"> user to the </w:t>
                            </w:r>
                            <w:r w:rsidR="00552FCB">
                              <w:rPr>
                                <w:noProof/>
                                <w:lang w:eastAsia="zh-CN"/>
                              </w:rPr>
                              <w:t>previous</w:t>
                            </w:r>
                            <w:r>
                              <w:rPr>
                                <w:rFonts w:hint="eastAsia"/>
                                <w:noProof/>
                                <w:lang w:eastAsia="zh-CN"/>
                              </w:rPr>
                              <w:t xml:space="preserve"> page</w:t>
                            </w:r>
                          </w:p>
                          <w:p w14:paraId="77F02E12" w14:textId="6366283A" w:rsidR="00013D50" w:rsidRDefault="00013D50" w:rsidP="00FE14B7">
                            <w:pPr>
                              <w:spacing w:line="480" w:lineRule="auto"/>
                              <w:rPr>
                                <w:lang w:eastAsia="zh-CN"/>
                              </w:rPr>
                            </w:pPr>
                            <w:r>
                              <w:rPr>
                                <w:rFonts w:hint="eastAsia"/>
                                <w:lang w:eastAsia="zh-CN"/>
                              </w:rPr>
                              <w:t xml:space="preserve">2. </w:t>
                            </w:r>
                            <w:r w:rsidR="000E27F3">
                              <w:rPr>
                                <w:lang w:eastAsia="zh-CN"/>
                              </w:rPr>
                              <w:t>Different cities options</w:t>
                            </w:r>
                          </w:p>
                          <w:p w14:paraId="13F59139" w14:textId="77777777" w:rsidR="00013D50" w:rsidRDefault="00013D50">
                            <w:pPr>
                              <w:rPr>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8AC73" id="_x6587__x672c__x6846__x0020_23" o:spid="_x0000_s1031" type="#_x0000_t202" style="position:absolute;margin-left:148.3pt;margin-top:.1pt;width:252.1pt;height:217.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" filled="f" stroked="f">
                <v:textbox>
                  <w:txbxContent>
                    <w:p w14:paraId="40D64A60" w14:textId="5EEE87FA" w:rsidR="00013D50" w:rsidRDefault="00013D50" w:rsidP="00FE14B7">
                      <w:pPr>
                        <w:spacing w:line="480" w:lineRule="auto"/>
                        <w:rPr>
                          <w:rFonts w:hint="eastAsia"/>
                          <w:lang w:eastAsia="zh-CN"/>
                        </w:rPr>
                      </w:pPr>
                      <w:r>
                        <w:rPr>
                          <w:rFonts w:hint="eastAsia"/>
                          <w:lang w:eastAsia="zh-CN"/>
                        </w:rPr>
                        <w:t>1.</w:t>
                      </w:r>
                      <w:r w:rsidRPr="007969D4">
                        <w:rPr>
                          <w:noProof/>
                          <w:lang w:eastAsia="zh-CN"/>
                        </w:rPr>
                        <w:t xml:space="preserve"> </w:t>
                      </w:r>
                      <w:r>
                        <w:rPr>
                          <w:rFonts w:hint="eastAsia"/>
                          <w:noProof/>
                          <w:lang w:eastAsia="zh-CN"/>
                        </w:rPr>
                        <w:t>Left</w:t>
                      </w:r>
                      <w:r w:rsidR="00552FCB">
                        <w:rPr>
                          <w:rFonts w:hint="eastAsia"/>
                          <w:noProof/>
                          <w:lang w:eastAsia="zh-CN"/>
                        </w:rPr>
                        <w:t xml:space="preserve"> top button is back button. </w:t>
                      </w:r>
                      <w:r w:rsidR="00552FCB">
                        <w:rPr>
                          <w:noProof/>
                          <w:lang w:eastAsia="zh-CN"/>
                        </w:rPr>
                        <w:t>It t</w:t>
                      </w:r>
                      <w:r>
                        <w:rPr>
                          <w:rFonts w:hint="eastAsia"/>
                          <w:noProof/>
                          <w:lang w:eastAsia="zh-CN"/>
                        </w:rPr>
                        <w:t>ake</w:t>
                      </w:r>
                      <w:r w:rsidR="00552FCB">
                        <w:rPr>
                          <w:noProof/>
                          <w:lang w:eastAsia="zh-CN"/>
                        </w:rPr>
                        <w:t>s</w:t>
                      </w:r>
                      <w:r>
                        <w:rPr>
                          <w:rFonts w:hint="eastAsia"/>
                          <w:noProof/>
                          <w:lang w:eastAsia="zh-CN"/>
                        </w:rPr>
                        <w:t xml:space="preserve"> user to the </w:t>
                      </w:r>
                      <w:r w:rsidR="00552FCB">
                        <w:rPr>
                          <w:noProof/>
                          <w:lang w:eastAsia="zh-CN"/>
                        </w:rPr>
                        <w:t>previous</w:t>
                      </w:r>
                      <w:r>
                        <w:rPr>
                          <w:rFonts w:hint="eastAsia"/>
                          <w:noProof/>
                          <w:lang w:eastAsia="zh-CN"/>
                        </w:rPr>
                        <w:t xml:space="preserve"> page</w:t>
                      </w:r>
                    </w:p>
                    <w:p w14:paraId="77F02E12" w14:textId="6366283A" w:rsidR="00013D50" w:rsidRDefault="00013D50" w:rsidP="00FE14B7">
                      <w:pPr>
                        <w:spacing w:line="480" w:lineRule="auto"/>
                        <w:rPr>
                          <w:lang w:eastAsia="zh-CN"/>
                        </w:rPr>
                      </w:pPr>
                      <w:r>
                        <w:rPr>
                          <w:rFonts w:hint="eastAsia"/>
                          <w:lang w:eastAsia="zh-CN"/>
                        </w:rPr>
                        <w:t xml:space="preserve">2. </w:t>
                      </w:r>
                      <w:r w:rsidR="000E27F3">
                        <w:rPr>
                          <w:lang w:eastAsia="zh-CN"/>
                        </w:rPr>
                        <w:t>Different cities options</w:t>
                      </w:r>
                    </w:p>
                    <w:p w14:paraId="13F59139" w14:textId="77777777" w:rsidR="00013D50" w:rsidRDefault="00013D50">
                      <w:pPr>
                        <w:rPr>
                          <w:lang w:eastAsia="zh-CN"/>
                        </w:rPr>
                      </w:pPr>
                    </w:p>
                  </w:txbxContent>
                </v:textbox>
                <w10:wrap type="square"/>
              </v:shape>
            </w:pict>
          </mc:Fallback>
        </mc:AlternateContent>
      </w:r>
      <w:r>
        <w:rPr>
          <w:noProof/>
          <w:lang w:eastAsia="zh-CN"/>
        </w:rPr>
        <w:drawing>
          <wp:inline distT="0" distB="0" distL="0" distR="0" wp14:anchorId="41278D0C" wp14:editId="1D6302BE">
            <wp:extent cx="1423035" cy="2525330"/>
            <wp:effectExtent l="25400" t="25400" r="24765" b="15240"/>
            <wp:docPr id="20" name="图片 20" descr="../WeChat_1462301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Chat_1462301850.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0706" cy="2538943"/>
                    </a:xfrm>
                    <a:prstGeom prst="rect">
                      <a:avLst/>
                    </a:prstGeom>
                    <a:noFill/>
                    <a:ln>
                      <a:solidFill>
                        <a:schemeClr val="accent1"/>
                      </a:solidFill>
                    </a:ln>
                  </pic:spPr>
                </pic:pic>
              </a:graphicData>
            </a:graphic>
          </wp:inline>
        </w:drawing>
      </w:r>
    </w:p>
    <w:p w14:paraId="0B4000EF" w14:textId="6701C929" w:rsidR="00850DB6" w:rsidRPr="00552FCB" w:rsidRDefault="00013D50" w:rsidP="00013D50">
      <w:pPr>
        <w:pStyle w:val="ac"/>
        <w:rPr>
          <w:rFonts w:ascii="Arial Hebrew" w:eastAsiaTheme="majorEastAsia" w:hAnsi="Arial Hebrew" w:cs="Arial Hebrew"/>
          <w:sz w:val="20"/>
          <w:lang w:eastAsia="zh-CN"/>
        </w:rPr>
      </w:pPr>
      <w:r w:rsidRPr="00552FCB">
        <w:rPr>
          <w:rFonts w:ascii="Arial Hebrew" w:eastAsiaTheme="majorEastAsia" w:hAnsi="Arial Hebrew" w:cs="Arial Hebrew" w:hint="cs"/>
          <w:sz w:val="20"/>
        </w:rPr>
        <w:t>图</w:t>
      </w:r>
      <w:r w:rsidRPr="00552FCB">
        <w:rPr>
          <w:rFonts w:ascii="Arial Hebrew" w:eastAsiaTheme="majorEastAsia" w:hAnsi="Arial Hebrew" w:cs="Arial Hebrew" w:hint="cs"/>
          <w:sz w:val="20"/>
        </w:rPr>
        <w:t xml:space="preserve"> </w:t>
      </w:r>
      <w:r w:rsidRPr="00552FCB">
        <w:rPr>
          <w:rFonts w:ascii="Arial Hebrew" w:eastAsiaTheme="majorEastAsia" w:hAnsi="Arial Hebrew" w:cs="Arial Hebrew" w:hint="cs"/>
          <w:sz w:val="20"/>
        </w:rPr>
        <w:fldChar w:fldCharType="begin"/>
      </w:r>
      <w:r w:rsidRPr="00552FCB">
        <w:rPr>
          <w:rFonts w:ascii="Arial Hebrew" w:eastAsiaTheme="majorEastAsia" w:hAnsi="Arial Hebrew" w:cs="Arial Hebrew" w:hint="cs"/>
          <w:sz w:val="20"/>
        </w:rPr>
        <w:instrText xml:space="preserve"> </w:instrText>
      </w:r>
      <w:r w:rsidRPr="00552FCB">
        <w:rPr>
          <w:rFonts w:ascii="Calibri" w:eastAsia="Calibri" w:hAnsi="Calibri" w:cs="Calibri"/>
          <w:sz w:val="20"/>
        </w:rPr>
        <w:instrText>SEQ</w:instrText>
      </w:r>
      <w:r w:rsidRPr="00552FCB">
        <w:rPr>
          <w:rFonts w:ascii="Arial Hebrew" w:eastAsiaTheme="majorEastAsia" w:hAnsi="Arial Hebrew" w:cs="Arial Hebrew" w:hint="cs"/>
          <w:sz w:val="20"/>
        </w:rPr>
        <w:instrText xml:space="preserve"> </w:instrText>
      </w:r>
      <w:r w:rsidRPr="00552FCB">
        <w:rPr>
          <w:rFonts w:ascii="Arial Hebrew" w:eastAsiaTheme="majorEastAsia" w:hAnsi="Arial Hebrew" w:cs="Arial Hebrew" w:hint="cs"/>
          <w:sz w:val="20"/>
        </w:rPr>
        <w:instrText>图</w:instrText>
      </w:r>
      <w:r w:rsidRPr="00552FCB">
        <w:rPr>
          <w:rFonts w:ascii="Arial Hebrew" w:eastAsiaTheme="majorEastAsia" w:hAnsi="Arial Hebrew" w:cs="Arial Hebrew" w:hint="cs"/>
          <w:sz w:val="20"/>
        </w:rPr>
        <w:instrText xml:space="preserve"> \* </w:instrText>
      </w:r>
      <w:r w:rsidRPr="00552FCB">
        <w:rPr>
          <w:rFonts w:ascii="Calibri" w:eastAsia="Calibri" w:hAnsi="Calibri" w:cs="Calibri"/>
          <w:sz w:val="20"/>
        </w:rPr>
        <w:instrText>ARABIC</w:instrText>
      </w:r>
      <w:r w:rsidRPr="00552FCB">
        <w:rPr>
          <w:rFonts w:ascii="Arial Hebrew" w:eastAsiaTheme="majorEastAsia" w:hAnsi="Arial Hebrew" w:cs="Arial Hebrew" w:hint="cs"/>
          <w:sz w:val="20"/>
        </w:rPr>
        <w:instrText xml:space="preserve"> </w:instrText>
      </w:r>
      <w:r w:rsidRPr="00552FCB">
        <w:rPr>
          <w:rFonts w:ascii="Arial Hebrew" w:eastAsiaTheme="majorEastAsia" w:hAnsi="Arial Hebrew" w:cs="Arial Hebrew" w:hint="cs"/>
          <w:sz w:val="20"/>
        </w:rPr>
        <w:fldChar w:fldCharType="separate"/>
      </w:r>
      <w:r w:rsidR="00033CBD">
        <w:rPr>
          <w:rFonts w:ascii="Calibri" w:eastAsia="Calibri" w:hAnsi="Calibri" w:cs="Calibri"/>
          <w:noProof/>
          <w:sz w:val="20"/>
        </w:rPr>
        <w:t>6</w:t>
      </w:r>
      <w:r w:rsidRPr="00552FCB">
        <w:rPr>
          <w:rFonts w:ascii="Arial Hebrew" w:eastAsiaTheme="majorEastAsia" w:hAnsi="Arial Hebrew" w:cs="Arial Hebrew" w:hint="cs"/>
          <w:sz w:val="20"/>
        </w:rPr>
        <w:fldChar w:fldCharType="end"/>
      </w:r>
      <w:r w:rsidRPr="00552FCB">
        <w:rPr>
          <w:rFonts w:ascii="Arial" w:eastAsiaTheme="majorEastAsia" w:hAnsi="Arial" w:cs="Arial"/>
          <w:sz w:val="20"/>
          <w:lang w:eastAsia="zh-CN"/>
        </w:rPr>
        <w:t xml:space="preserve"> </w:t>
      </w:r>
      <w:r w:rsidRPr="00552FCB">
        <w:rPr>
          <w:rFonts w:ascii="Arial" w:eastAsia="Calibri" w:hAnsi="Arial" w:cs="Arial"/>
          <w:sz w:val="20"/>
          <w:lang w:eastAsia="zh-CN"/>
        </w:rPr>
        <w:t>City</w:t>
      </w:r>
      <w:r w:rsidRPr="00552FCB">
        <w:rPr>
          <w:rFonts w:ascii="Arial" w:eastAsiaTheme="majorEastAsia" w:hAnsi="Arial" w:cs="Arial"/>
          <w:sz w:val="20"/>
          <w:lang w:eastAsia="zh-CN"/>
        </w:rPr>
        <w:t xml:space="preserve"> </w:t>
      </w:r>
      <w:r w:rsidRPr="00552FCB">
        <w:rPr>
          <w:rFonts w:ascii="Arial" w:eastAsia="Calibri" w:hAnsi="Arial" w:cs="Arial"/>
          <w:sz w:val="20"/>
          <w:lang w:eastAsia="zh-CN"/>
        </w:rPr>
        <w:t>page</w:t>
      </w:r>
    </w:p>
    <w:p w14:paraId="743CEFB8" w14:textId="77777777" w:rsidR="00212436" w:rsidRDefault="00212436" w:rsidP="00212436"/>
    <w:p w14:paraId="60C569A4" w14:textId="13BF10BC" w:rsidR="00212436" w:rsidRDefault="00212436" w:rsidP="00212436"/>
    <w:p w14:paraId="1072A5E7" w14:textId="77777777" w:rsidR="00212436" w:rsidRDefault="00212436" w:rsidP="00212436"/>
    <w:p w14:paraId="195342EC" w14:textId="77777777" w:rsidR="00212436" w:rsidRDefault="00212436" w:rsidP="00212436"/>
    <w:p w14:paraId="2A3B0D76" w14:textId="3DD71F4E" w:rsidR="00212436" w:rsidRPr="00212436" w:rsidRDefault="00212436" w:rsidP="00212436">
      <w:r>
        <w:rPr>
          <w:noProof/>
          <w:lang w:eastAsia="zh-CN"/>
        </w:rPr>
        <mc:AlternateContent>
          <mc:Choice Requires="wps">
            <w:drawing>
              <wp:anchor distT="0" distB="0" distL="114300" distR="114300" simplePos="0" relativeHeight="251701248" behindDoc="0" locked="0" layoutInCell="1" allowOverlap="1" wp14:anchorId="2DD365FE" wp14:editId="04F8620A">
                <wp:simplePos x="0" y="0"/>
                <wp:positionH relativeFrom="column">
                  <wp:posOffset>1882140</wp:posOffset>
                </wp:positionH>
                <wp:positionV relativeFrom="paragraph">
                  <wp:posOffset>83185</wp:posOffset>
                </wp:positionV>
                <wp:extent cx="3201670" cy="2757805"/>
                <wp:effectExtent l="0" t="0" r="0" b="10795"/>
                <wp:wrapSquare wrapText="bothSides"/>
                <wp:docPr id="14153" name="文本框 14153"/>
                <wp:cNvGraphicFramePr/>
                <a:graphic xmlns:a="http://schemas.openxmlformats.org/drawingml/2006/main">
                  <a:graphicData uri="http://schemas.microsoft.com/office/word/2010/wordprocessingShape">
                    <wps:wsp>
                      <wps:cNvSpPr txBox="1"/>
                      <wps:spPr>
                        <a:xfrm>
                          <a:off x="0" y="0"/>
                          <a:ext cx="3201670" cy="27578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6B973" w14:textId="4A7183B6" w:rsidR="00212436" w:rsidRDefault="00212436" w:rsidP="00FE14B7">
                            <w:pPr>
                              <w:spacing w:line="480" w:lineRule="auto"/>
                              <w:rPr>
                                <w:lang w:eastAsia="zh-CN"/>
                              </w:rPr>
                            </w:pPr>
                            <w:r>
                              <w:rPr>
                                <w:rFonts w:hint="eastAsia"/>
                                <w:lang w:eastAsia="zh-CN"/>
                              </w:rPr>
                              <w:t>1.</w:t>
                            </w:r>
                            <w:r w:rsidRPr="007969D4">
                              <w:rPr>
                                <w:noProof/>
                                <w:lang w:eastAsia="zh-CN"/>
                              </w:rPr>
                              <w:t xml:space="preserve"> </w:t>
                            </w:r>
                            <w:r>
                              <w:rPr>
                                <w:rFonts w:hint="eastAsia"/>
                                <w:noProof/>
                                <w:lang w:eastAsia="zh-CN"/>
                              </w:rPr>
                              <w:t xml:space="preserve">Left top button is back button </w:t>
                            </w:r>
                            <w:r w:rsidR="00996919">
                              <w:rPr>
                                <w:rFonts w:hint="eastAsia"/>
                                <w:noProof/>
                                <w:lang w:eastAsia="zh-CN"/>
                              </w:rPr>
                              <w:t>and</w:t>
                            </w:r>
                            <w:r>
                              <w:rPr>
                                <w:rFonts w:hint="eastAsia"/>
                                <w:noProof/>
                                <w:lang w:eastAsia="zh-CN"/>
                              </w:rPr>
                              <w:t xml:space="preserve"> take</w:t>
                            </w:r>
                            <w:r w:rsidR="00996919">
                              <w:rPr>
                                <w:rFonts w:hint="eastAsia"/>
                                <w:noProof/>
                                <w:lang w:eastAsia="zh-CN"/>
                              </w:rPr>
                              <w:t xml:space="preserve">s user to previous </w:t>
                            </w:r>
                            <w:r>
                              <w:rPr>
                                <w:rFonts w:hint="eastAsia"/>
                                <w:noProof/>
                                <w:lang w:eastAsia="zh-CN"/>
                              </w:rPr>
                              <w:t>page</w:t>
                            </w:r>
                          </w:p>
                          <w:p w14:paraId="63A54871" w14:textId="6B9770AA" w:rsidR="00212436" w:rsidRDefault="00212436" w:rsidP="00FE14B7">
                            <w:pPr>
                              <w:spacing w:line="480" w:lineRule="auto"/>
                              <w:rPr>
                                <w:lang w:eastAsia="zh-CN"/>
                              </w:rPr>
                            </w:pPr>
                            <w:r>
                              <w:rPr>
                                <w:rFonts w:hint="eastAsia"/>
                                <w:lang w:eastAsia="zh-CN"/>
                              </w:rPr>
                              <w:t>2. Show</w:t>
                            </w:r>
                            <w:r w:rsidR="00996919">
                              <w:rPr>
                                <w:rFonts w:hint="eastAsia"/>
                                <w:lang w:eastAsia="zh-CN"/>
                              </w:rPr>
                              <w:t>s</w:t>
                            </w:r>
                            <w:r>
                              <w:rPr>
                                <w:rFonts w:hint="eastAsia"/>
                                <w:lang w:eastAsia="zh-CN"/>
                              </w:rPr>
                              <w:t xml:space="preserve"> a list of restaurant</w:t>
                            </w:r>
                            <w:r w:rsidR="00996919">
                              <w:rPr>
                                <w:rFonts w:hint="eastAsia"/>
                                <w:lang w:eastAsia="zh-CN"/>
                              </w:rPr>
                              <w:t>s</w:t>
                            </w:r>
                          </w:p>
                          <w:p w14:paraId="56D904D2" w14:textId="2BCA0BB1" w:rsidR="00212436" w:rsidRDefault="001308F9">
                            <w:pPr>
                              <w:rPr>
                                <w:lang w:eastAsia="zh-CN"/>
                              </w:rPr>
                            </w:pPr>
                            <w:r>
                              <w:rPr>
                                <w:rFonts w:hint="eastAsia"/>
                                <w:lang w:eastAsia="zh-CN"/>
                              </w:rPr>
                              <w:t>3. Show</w:t>
                            </w:r>
                            <w:r w:rsidR="00996919">
                              <w:rPr>
                                <w:rFonts w:hint="eastAsia"/>
                                <w:lang w:eastAsia="zh-CN"/>
                              </w:rPr>
                              <w:t>s</w:t>
                            </w:r>
                            <w:r>
                              <w:rPr>
                                <w:rFonts w:hint="eastAsia"/>
                                <w:lang w:eastAsia="zh-CN"/>
                              </w:rPr>
                              <w:t xml:space="preserve"> if users are v</w:t>
                            </w:r>
                            <w:r w:rsidRPr="00DE4A16">
                              <w:rPr>
                                <w:lang w:eastAsia="zh-CN"/>
                              </w:rPr>
                              <w:t>egetarians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365FE" id="_x6587__x672c__x6846__x0020_14153" o:spid="_x0000_s1032" type="#_x0000_t202" style="position:absolute;margin-left:148.2pt;margin-top:6.55pt;width:252.1pt;height:217.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" filled="f" stroked="f">
                <v:textbox>
                  <w:txbxContent>
                    <w:p w14:paraId="3726B973" w14:textId="4A7183B6" w:rsidR="00212436" w:rsidRDefault="00212436" w:rsidP="00FE14B7">
                      <w:pPr>
                        <w:spacing w:line="480" w:lineRule="auto"/>
                        <w:rPr>
                          <w:rFonts w:hint="eastAsia"/>
                          <w:lang w:eastAsia="zh-CN"/>
                        </w:rPr>
                      </w:pPr>
                      <w:r>
                        <w:rPr>
                          <w:rFonts w:hint="eastAsia"/>
                          <w:lang w:eastAsia="zh-CN"/>
                        </w:rPr>
                        <w:t>1.</w:t>
                      </w:r>
                      <w:r w:rsidRPr="007969D4">
                        <w:rPr>
                          <w:noProof/>
                          <w:lang w:eastAsia="zh-CN"/>
                        </w:rPr>
                        <w:t xml:space="preserve"> </w:t>
                      </w:r>
                      <w:r>
                        <w:rPr>
                          <w:rFonts w:hint="eastAsia"/>
                          <w:noProof/>
                          <w:lang w:eastAsia="zh-CN"/>
                        </w:rPr>
                        <w:t xml:space="preserve">Left top button is back button </w:t>
                      </w:r>
                      <w:r w:rsidR="00996919">
                        <w:rPr>
                          <w:rFonts w:hint="eastAsia"/>
                          <w:noProof/>
                          <w:lang w:eastAsia="zh-CN"/>
                        </w:rPr>
                        <w:t>and</w:t>
                      </w:r>
                      <w:r>
                        <w:rPr>
                          <w:rFonts w:hint="eastAsia"/>
                          <w:noProof/>
                          <w:lang w:eastAsia="zh-CN"/>
                        </w:rPr>
                        <w:t xml:space="preserve"> take</w:t>
                      </w:r>
                      <w:r w:rsidR="00996919">
                        <w:rPr>
                          <w:rFonts w:hint="eastAsia"/>
                          <w:noProof/>
                          <w:lang w:eastAsia="zh-CN"/>
                        </w:rPr>
                        <w:t xml:space="preserve">s user to previous </w:t>
                      </w:r>
                      <w:r>
                        <w:rPr>
                          <w:rFonts w:hint="eastAsia"/>
                          <w:noProof/>
                          <w:lang w:eastAsia="zh-CN"/>
                        </w:rPr>
                        <w:t>page</w:t>
                      </w:r>
                    </w:p>
                    <w:p w14:paraId="63A54871" w14:textId="6B9770AA" w:rsidR="00212436" w:rsidRDefault="00212436" w:rsidP="00FE14B7">
                      <w:pPr>
                        <w:spacing w:line="480" w:lineRule="auto"/>
                        <w:rPr>
                          <w:rFonts w:hint="eastAsia"/>
                          <w:lang w:eastAsia="zh-CN"/>
                        </w:rPr>
                      </w:pPr>
                      <w:r>
                        <w:rPr>
                          <w:rFonts w:hint="eastAsia"/>
                          <w:lang w:eastAsia="zh-CN"/>
                        </w:rPr>
                        <w:t>2. Show</w:t>
                      </w:r>
                      <w:r w:rsidR="00996919">
                        <w:rPr>
                          <w:rFonts w:hint="eastAsia"/>
                          <w:lang w:eastAsia="zh-CN"/>
                        </w:rPr>
                        <w:t>s</w:t>
                      </w:r>
                      <w:r>
                        <w:rPr>
                          <w:rFonts w:hint="eastAsia"/>
                          <w:lang w:eastAsia="zh-CN"/>
                        </w:rPr>
                        <w:t xml:space="preserve"> a list of restaurant</w:t>
                      </w:r>
                      <w:r w:rsidR="00996919">
                        <w:rPr>
                          <w:rFonts w:hint="eastAsia"/>
                          <w:lang w:eastAsia="zh-CN"/>
                        </w:rPr>
                        <w:t>s</w:t>
                      </w:r>
                    </w:p>
                    <w:p w14:paraId="56D904D2" w14:textId="2BCA0BB1" w:rsidR="00212436" w:rsidRDefault="001308F9">
                      <w:pPr>
                        <w:rPr>
                          <w:rFonts w:hint="eastAsia"/>
                          <w:lang w:eastAsia="zh-CN"/>
                        </w:rPr>
                      </w:pPr>
                      <w:r>
                        <w:rPr>
                          <w:rFonts w:hint="eastAsia"/>
                          <w:lang w:eastAsia="zh-CN"/>
                        </w:rPr>
                        <w:t>3.</w:t>
                      </w:r>
                      <w:r>
                        <w:rPr>
                          <w:rFonts w:hint="eastAsia"/>
                          <w:lang w:eastAsia="zh-CN"/>
                        </w:rPr>
                        <w:t xml:space="preserve"> Show</w:t>
                      </w:r>
                      <w:r w:rsidR="00996919">
                        <w:rPr>
                          <w:rFonts w:hint="eastAsia"/>
                          <w:lang w:eastAsia="zh-CN"/>
                        </w:rPr>
                        <w:t>s</w:t>
                      </w:r>
                      <w:r>
                        <w:rPr>
                          <w:rFonts w:hint="eastAsia"/>
                          <w:lang w:eastAsia="zh-CN"/>
                        </w:rPr>
                        <w:t xml:space="preserve"> if users are v</w:t>
                      </w:r>
                      <w:r w:rsidRPr="00DE4A16">
                        <w:rPr>
                          <w:lang w:eastAsia="zh-CN"/>
                        </w:rPr>
                        <w:t>egetarians</w:t>
                      </w:r>
                    </w:p>
                  </w:txbxContent>
                </v:textbox>
                <w10:wrap type="square"/>
              </v:shape>
            </w:pict>
          </mc:Fallback>
        </mc:AlternateContent>
      </w:r>
    </w:p>
    <w:p w14:paraId="318E8762" w14:textId="1A0E9E2F" w:rsidR="00212436" w:rsidRDefault="00212436" w:rsidP="00212436">
      <w:pPr>
        <w:keepNext/>
      </w:pPr>
      <w:r>
        <w:rPr>
          <w:noProof/>
          <w:lang w:eastAsia="zh-CN"/>
        </w:rPr>
        <w:drawing>
          <wp:inline distT="0" distB="0" distL="0" distR="0" wp14:anchorId="539D53A2" wp14:editId="76311F67">
            <wp:extent cx="1474426" cy="2616531"/>
            <wp:effectExtent l="25400" t="25400" r="24765" b="25400"/>
            <wp:docPr id="14144" name="图片 14144" descr="../thesis%20design/WeChat_146230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sis%20design/WeChat_146230185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1810" cy="2629635"/>
                    </a:xfrm>
                    <a:prstGeom prst="rect">
                      <a:avLst/>
                    </a:prstGeom>
                    <a:noFill/>
                    <a:ln>
                      <a:solidFill>
                        <a:schemeClr val="accent1"/>
                      </a:solidFill>
                    </a:ln>
                  </pic:spPr>
                </pic:pic>
              </a:graphicData>
            </a:graphic>
          </wp:inline>
        </w:drawing>
      </w:r>
    </w:p>
    <w:p w14:paraId="7E5FC9EA" w14:textId="2BCF4319" w:rsidR="00850DB6" w:rsidRPr="00552FCB" w:rsidRDefault="00212436" w:rsidP="00212436">
      <w:pPr>
        <w:pStyle w:val="ac"/>
        <w:rPr>
          <w:rFonts w:ascii="Arial" w:hAnsi="Arial" w:cs="Arial"/>
          <w:sz w:val="20"/>
          <w:lang w:eastAsia="zh-CN"/>
        </w:rPr>
      </w:pPr>
      <w:r w:rsidRPr="00552FCB">
        <w:rPr>
          <w:rFonts w:ascii="Arial" w:hAnsi="Arial" w:cs="Arial"/>
          <w:sz w:val="20"/>
        </w:rPr>
        <w:t>图</w:t>
      </w:r>
      <w:r w:rsidRPr="00552FCB">
        <w:rPr>
          <w:rFonts w:ascii="Arial" w:hAnsi="Arial" w:cs="Arial"/>
          <w:sz w:val="20"/>
        </w:rPr>
        <w:t xml:space="preserve"> </w:t>
      </w:r>
      <w:r w:rsidRPr="00552FCB">
        <w:rPr>
          <w:rFonts w:ascii="Arial" w:hAnsi="Arial" w:cs="Arial"/>
          <w:sz w:val="20"/>
        </w:rPr>
        <w:fldChar w:fldCharType="begin"/>
      </w:r>
      <w:r w:rsidRPr="00552FCB">
        <w:rPr>
          <w:rFonts w:ascii="Arial" w:hAnsi="Arial" w:cs="Arial"/>
          <w:sz w:val="20"/>
        </w:rPr>
        <w:instrText xml:space="preserve"> SEQ </w:instrText>
      </w:r>
      <w:r w:rsidRPr="00552FCB">
        <w:rPr>
          <w:rFonts w:ascii="Arial" w:hAnsi="Arial" w:cs="Arial"/>
          <w:sz w:val="20"/>
        </w:rPr>
        <w:instrText>图</w:instrText>
      </w:r>
      <w:r w:rsidRPr="00552FCB">
        <w:rPr>
          <w:rFonts w:ascii="Arial" w:hAnsi="Arial" w:cs="Arial"/>
          <w:sz w:val="20"/>
        </w:rPr>
        <w:instrText xml:space="preserve"> \* ARABIC </w:instrText>
      </w:r>
      <w:r w:rsidRPr="00552FCB">
        <w:rPr>
          <w:rFonts w:ascii="Arial" w:hAnsi="Arial" w:cs="Arial"/>
          <w:sz w:val="20"/>
        </w:rPr>
        <w:fldChar w:fldCharType="separate"/>
      </w:r>
      <w:r w:rsidR="00033CBD">
        <w:rPr>
          <w:rFonts w:ascii="Arial" w:hAnsi="Arial" w:cs="Arial"/>
          <w:noProof/>
          <w:sz w:val="20"/>
        </w:rPr>
        <w:t>7</w:t>
      </w:r>
      <w:r w:rsidRPr="00552FCB">
        <w:rPr>
          <w:rFonts w:ascii="Arial" w:hAnsi="Arial" w:cs="Arial"/>
          <w:sz w:val="20"/>
        </w:rPr>
        <w:fldChar w:fldCharType="end"/>
      </w:r>
      <w:r w:rsidRPr="00552FCB">
        <w:rPr>
          <w:rFonts w:ascii="Arial" w:hAnsi="Arial" w:cs="Arial"/>
          <w:sz w:val="20"/>
          <w:lang w:eastAsia="zh-CN"/>
        </w:rPr>
        <w:t xml:space="preserve"> City page 2</w:t>
      </w:r>
    </w:p>
    <w:p w14:paraId="5ECB21D3" w14:textId="6C9E714B" w:rsidR="00850DB6" w:rsidRDefault="00850DB6" w:rsidP="00850DB6">
      <w:pPr>
        <w:pStyle w:val="Body"/>
        <w:spacing w:line="480" w:lineRule="auto"/>
      </w:pPr>
    </w:p>
    <w:p w14:paraId="4FBA51B1" w14:textId="2ADAF75B" w:rsidR="00DC5E47" w:rsidRDefault="00354DB0" w:rsidP="00DC5E47">
      <w:pPr>
        <w:pStyle w:val="Body"/>
        <w:keepNext/>
        <w:spacing w:line="480" w:lineRule="auto"/>
      </w:pPr>
      <w:r>
        <w:rPr>
          <w:noProof/>
          <w:lang w:eastAsia="zh-CN"/>
        </w:rPr>
        <w:lastRenderedPageBreak/>
        <mc:AlternateContent>
          <mc:Choice Requires="wps">
            <w:drawing>
              <wp:anchor distT="0" distB="0" distL="114300" distR="114300" simplePos="0" relativeHeight="251697152" behindDoc="0" locked="0" layoutInCell="1" allowOverlap="1" wp14:anchorId="1ADE051D" wp14:editId="74FC9815">
                <wp:simplePos x="0" y="0"/>
                <wp:positionH relativeFrom="column">
                  <wp:posOffset>1883410</wp:posOffset>
                </wp:positionH>
                <wp:positionV relativeFrom="paragraph">
                  <wp:posOffset>2540</wp:posOffset>
                </wp:positionV>
                <wp:extent cx="3201670" cy="2757805"/>
                <wp:effectExtent l="0" t="0" r="0" b="10795"/>
                <wp:wrapSquare wrapText="bothSides"/>
                <wp:docPr id="27" name="文本框 27"/>
                <wp:cNvGraphicFramePr/>
                <a:graphic xmlns:a="http://schemas.openxmlformats.org/drawingml/2006/main">
                  <a:graphicData uri="http://schemas.microsoft.com/office/word/2010/wordprocessingShape">
                    <wps:wsp>
                      <wps:cNvSpPr txBox="1"/>
                      <wps:spPr>
                        <a:xfrm>
                          <a:off x="0" y="0"/>
                          <a:ext cx="3201670" cy="27578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531B11" w14:textId="7C3A3A60" w:rsidR="00354DB0" w:rsidRDefault="00354DB0" w:rsidP="00FE14B7">
                            <w:pPr>
                              <w:spacing w:line="480" w:lineRule="auto"/>
                              <w:rPr>
                                <w:lang w:eastAsia="zh-CN"/>
                              </w:rPr>
                            </w:pPr>
                            <w:r>
                              <w:rPr>
                                <w:rFonts w:hint="eastAsia"/>
                                <w:lang w:eastAsia="zh-CN"/>
                              </w:rPr>
                              <w:t>1.</w:t>
                            </w:r>
                            <w:r w:rsidRPr="007969D4">
                              <w:rPr>
                                <w:noProof/>
                                <w:lang w:eastAsia="zh-CN"/>
                              </w:rPr>
                              <w:t xml:space="preserve"> </w:t>
                            </w:r>
                            <w:r>
                              <w:rPr>
                                <w:rFonts w:hint="eastAsia"/>
                                <w:noProof/>
                                <w:lang w:eastAsia="zh-CN"/>
                              </w:rPr>
                              <w:t xml:space="preserve">Left top button is back button </w:t>
                            </w:r>
                            <w:r w:rsidR="00996919">
                              <w:rPr>
                                <w:rFonts w:hint="eastAsia"/>
                                <w:noProof/>
                                <w:lang w:eastAsia="zh-CN"/>
                              </w:rPr>
                              <w:t>and</w:t>
                            </w:r>
                            <w:r>
                              <w:rPr>
                                <w:rFonts w:hint="eastAsia"/>
                                <w:noProof/>
                                <w:lang w:eastAsia="zh-CN"/>
                              </w:rPr>
                              <w:t xml:space="preserve"> take</w:t>
                            </w:r>
                            <w:r w:rsidR="00996919">
                              <w:rPr>
                                <w:rFonts w:hint="eastAsia"/>
                                <w:noProof/>
                                <w:lang w:eastAsia="zh-CN"/>
                              </w:rPr>
                              <w:t>s</w:t>
                            </w:r>
                            <w:r>
                              <w:rPr>
                                <w:rFonts w:hint="eastAsia"/>
                                <w:noProof/>
                                <w:lang w:eastAsia="zh-CN"/>
                              </w:rPr>
                              <w:t xml:space="preserve"> user to </w:t>
                            </w:r>
                            <w:r w:rsidR="00996919">
                              <w:rPr>
                                <w:rFonts w:hint="eastAsia"/>
                                <w:noProof/>
                                <w:lang w:eastAsia="zh-CN"/>
                              </w:rPr>
                              <w:t>previous</w:t>
                            </w:r>
                            <w:r>
                              <w:rPr>
                                <w:rFonts w:hint="eastAsia"/>
                                <w:noProof/>
                                <w:lang w:eastAsia="zh-CN"/>
                              </w:rPr>
                              <w:t xml:space="preserve"> page</w:t>
                            </w:r>
                          </w:p>
                          <w:p w14:paraId="22421EEA" w14:textId="012F485E" w:rsidR="00354DB0" w:rsidRDefault="00354DB0" w:rsidP="00FE14B7">
                            <w:pPr>
                              <w:spacing w:line="480" w:lineRule="auto"/>
                              <w:rPr>
                                <w:lang w:eastAsia="zh-CN"/>
                              </w:rPr>
                            </w:pPr>
                            <w:r>
                              <w:rPr>
                                <w:rFonts w:hint="eastAsia"/>
                                <w:lang w:eastAsia="zh-CN"/>
                              </w:rPr>
                              <w:t xml:space="preserve">2. </w:t>
                            </w:r>
                            <w:r w:rsidR="00DC5E47">
                              <w:rPr>
                                <w:rFonts w:hint="eastAsia"/>
                                <w:lang w:eastAsia="zh-CN"/>
                              </w:rPr>
                              <w:t>Show</w:t>
                            </w:r>
                            <w:r w:rsidR="00996919">
                              <w:rPr>
                                <w:rFonts w:hint="eastAsia"/>
                                <w:lang w:eastAsia="zh-CN"/>
                              </w:rPr>
                              <w:t>s</w:t>
                            </w:r>
                            <w:r w:rsidR="00DC5E47">
                              <w:rPr>
                                <w:rFonts w:hint="eastAsia"/>
                                <w:lang w:eastAsia="zh-CN"/>
                              </w:rPr>
                              <w:t xml:space="preserve"> the list of friends</w:t>
                            </w:r>
                          </w:p>
                          <w:p w14:paraId="5DA8B246" w14:textId="69AAB763" w:rsidR="00354DB0" w:rsidRDefault="00354DB0" w:rsidP="00FE14B7">
                            <w:pPr>
                              <w:spacing w:line="480" w:lineRule="auto"/>
                              <w:rPr>
                                <w:lang w:eastAsia="zh-CN"/>
                              </w:rPr>
                            </w:pPr>
                            <w:r>
                              <w:rPr>
                                <w:rFonts w:hint="eastAsia"/>
                                <w:lang w:eastAsia="zh-CN"/>
                              </w:rPr>
                              <w:t xml:space="preserve">3. </w:t>
                            </w:r>
                            <w:r w:rsidR="00DC5E47">
                              <w:rPr>
                                <w:rFonts w:hint="eastAsia"/>
                                <w:lang w:eastAsia="zh-CN"/>
                              </w:rPr>
                              <w:t>Show</w:t>
                            </w:r>
                            <w:r w:rsidR="00996919">
                              <w:rPr>
                                <w:rFonts w:hint="eastAsia"/>
                                <w:lang w:eastAsia="zh-CN"/>
                              </w:rPr>
                              <w:t>s</w:t>
                            </w:r>
                            <w:r w:rsidR="00DC5E47">
                              <w:rPr>
                                <w:rFonts w:hint="eastAsia"/>
                                <w:lang w:eastAsia="zh-CN"/>
                              </w:rPr>
                              <w:t xml:space="preserve"> the friend</w:t>
                            </w:r>
                            <w:r w:rsidR="00494F0A">
                              <w:rPr>
                                <w:lang w:eastAsia="zh-CN"/>
                              </w:rPr>
                              <w:t>’</w:t>
                            </w:r>
                            <w:r w:rsidR="00DC5E47">
                              <w:rPr>
                                <w:rFonts w:hint="eastAsia"/>
                                <w:lang w:eastAsia="zh-CN"/>
                              </w:rPr>
                              <w:t xml:space="preserve">s </w:t>
                            </w:r>
                            <w:r w:rsidR="00996919">
                              <w:rPr>
                                <w:rFonts w:hint="eastAsia"/>
                                <w:lang w:eastAsia="zh-CN"/>
                              </w:rPr>
                              <w:t>position</w:t>
                            </w:r>
                            <w:r w:rsidR="00DC5E47">
                              <w:rPr>
                                <w:rFonts w:hint="eastAsia"/>
                                <w:lang w:eastAsia="zh-CN"/>
                              </w:rPr>
                              <w:t xml:space="preserve"> and distance from holder</w:t>
                            </w:r>
                          </w:p>
                          <w:p w14:paraId="2BCC1B45" w14:textId="77777777" w:rsidR="00354DB0" w:rsidRDefault="00354DB0">
                            <w:pPr>
                              <w:rPr>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E051D" id="_x6587__x672c__x6846__x0020_27" o:spid="_x0000_s1033" type="#_x0000_t202" style="position:absolute;margin-left:148.3pt;margin-top:.2pt;width:252.1pt;height:217.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" filled="f" stroked="f">
                <v:textbox>
                  <w:txbxContent>
                    <w:p w14:paraId="2F531B11" w14:textId="7C3A3A60" w:rsidR="00354DB0" w:rsidRDefault="00354DB0" w:rsidP="00FE14B7">
                      <w:pPr>
                        <w:spacing w:line="480" w:lineRule="auto"/>
                        <w:rPr>
                          <w:rFonts w:hint="eastAsia"/>
                          <w:lang w:eastAsia="zh-CN"/>
                        </w:rPr>
                      </w:pPr>
                      <w:r>
                        <w:rPr>
                          <w:rFonts w:hint="eastAsia"/>
                          <w:lang w:eastAsia="zh-CN"/>
                        </w:rPr>
                        <w:t>1.</w:t>
                      </w:r>
                      <w:r w:rsidRPr="007969D4">
                        <w:rPr>
                          <w:noProof/>
                          <w:lang w:eastAsia="zh-CN"/>
                        </w:rPr>
                        <w:t xml:space="preserve"> </w:t>
                      </w:r>
                      <w:r>
                        <w:rPr>
                          <w:rFonts w:hint="eastAsia"/>
                          <w:noProof/>
                          <w:lang w:eastAsia="zh-CN"/>
                        </w:rPr>
                        <w:t xml:space="preserve">Left top button is back button </w:t>
                      </w:r>
                      <w:r w:rsidR="00996919">
                        <w:rPr>
                          <w:rFonts w:hint="eastAsia"/>
                          <w:noProof/>
                          <w:lang w:eastAsia="zh-CN"/>
                        </w:rPr>
                        <w:t>and</w:t>
                      </w:r>
                      <w:r>
                        <w:rPr>
                          <w:rFonts w:hint="eastAsia"/>
                          <w:noProof/>
                          <w:lang w:eastAsia="zh-CN"/>
                        </w:rPr>
                        <w:t xml:space="preserve"> take</w:t>
                      </w:r>
                      <w:r w:rsidR="00996919">
                        <w:rPr>
                          <w:rFonts w:hint="eastAsia"/>
                          <w:noProof/>
                          <w:lang w:eastAsia="zh-CN"/>
                        </w:rPr>
                        <w:t>s</w:t>
                      </w:r>
                      <w:r>
                        <w:rPr>
                          <w:rFonts w:hint="eastAsia"/>
                          <w:noProof/>
                          <w:lang w:eastAsia="zh-CN"/>
                        </w:rPr>
                        <w:t xml:space="preserve"> user to </w:t>
                      </w:r>
                      <w:r w:rsidR="00996919">
                        <w:rPr>
                          <w:rFonts w:hint="eastAsia"/>
                          <w:noProof/>
                          <w:lang w:eastAsia="zh-CN"/>
                        </w:rPr>
                        <w:t>previous</w:t>
                      </w:r>
                      <w:r>
                        <w:rPr>
                          <w:rFonts w:hint="eastAsia"/>
                          <w:noProof/>
                          <w:lang w:eastAsia="zh-CN"/>
                        </w:rPr>
                        <w:t xml:space="preserve"> page</w:t>
                      </w:r>
                    </w:p>
                    <w:p w14:paraId="22421EEA" w14:textId="012F485E" w:rsidR="00354DB0" w:rsidRDefault="00354DB0" w:rsidP="00FE14B7">
                      <w:pPr>
                        <w:spacing w:line="480" w:lineRule="auto"/>
                        <w:rPr>
                          <w:lang w:eastAsia="zh-CN"/>
                        </w:rPr>
                      </w:pPr>
                      <w:r>
                        <w:rPr>
                          <w:rFonts w:hint="eastAsia"/>
                          <w:lang w:eastAsia="zh-CN"/>
                        </w:rPr>
                        <w:t xml:space="preserve">2. </w:t>
                      </w:r>
                      <w:r w:rsidR="00DC5E47">
                        <w:rPr>
                          <w:rFonts w:hint="eastAsia"/>
                          <w:lang w:eastAsia="zh-CN"/>
                        </w:rPr>
                        <w:t>Show</w:t>
                      </w:r>
                      <w:r w:rsidR="00996919">
                        <w:rPr>
                          <w:rFonts w:hint="eastAsia"/>
                          <w:lang w:eastAsia="zh-CN"/>
                        </w:rPr>
                        <w:t>s</w:t>
                      </w:r>
                      <w:r w:rsidR="00DC5E47">
                        <w:rPr>
                          <w:rFonts w:hint="eastAsia"/>
                          <w:lang w:eastAsia="zh-CN"/>
                        </w:rPr>
                        <w:t xml:space="preserve"> the list of friends</w:t>
                      </w:r>
                    </w:p>
                    <w:p w14:paraId="5DA8B246" w14:textId="69AAB763" w:rsidR="00354DB0" w:rsidRDefault="00354DB0" w:rsidP="00FE14B7">
                      <w:pPr>
                        <w:spacing w:line="480" w:lineRule="auto"/>
                        <w:rPr>
                          <w:lang w:eastAsia="zh-CN"/>
                        </w:rPr>
                      </w:pPr>
                      <w:r>
                        <w:rPr>
                          <w:rFonts w:hint="eastAsia"/>
                          <w:lang w:eastAsia="zh-CN"/>
                        </w:rPr>
                        <w:t xml:space="preserve">3. </w:t>
                      </w:r>
                      <w:r w:rsidR="00DC5E47">
                        <w:rPr>
                          <w:rFonts w:hint="eastAsia"/>
                          <w:lang w:eastAsia="zh-CN"/>
                        </w:rPr>
                        <w:t>Show</w:t>
                      </w:r>
                      <w:r w:rsidR="00996919">
                        <w:rPr>
                          <w:rFonts w:hint="eastAsia"/>
                          <w:lang w:eastAsia="zh-CN"/>
                        </w:rPr>
                        <w:t>s</w:t>
                      </w:r>
                      <w:r w:rsidR="00DC5E47">
                        <w:rPr>
                          <w:rFonts w:hint="eastAsia"/>
                          <w:lang w:eastAsia="zh-CN"/>
                        </w:rPr>
                        <w:t xml:space="preserve"> the friend</w:t>
                      </w:r>
                      <w:r w:rsidR="00494F0A">
                        <w:rPr>
                          <w:lang w:eastAsia="zh-CN"/>
                        </w:rPr>
                        <w:t>’</w:t>
                      </w:r>
                      <w:r w:rsidR="00DC5E47">
                        <w:rPr>
                          <w:rFonts w:hint="eastAsia"/>
                          <w:lang w:eastAsia="zh-CN"/>
                        </w:rPr>
                        <w:t xml:space="preserve">s </w:t>
                      </w:r>
                      <w:r w:rsidR="00996919">
                        <w:rPr>
                          <w:rFonts w:hint="eastAsia"/>
                          <w:lang w:eastAsia="zh-CN"/>
                        </w:rPr>
                        <w:t>position</w:t>
                      </w:r>
                      <w:r w:rsidR="00DC5E47">
                        <w:rPr>
                          <w:rFonts w:hint="eastAsia"/>
                          <w:lang w:eastAsia="zh-CN"/>
                        </w:rPr>
                        <w:t xml:space="preserve"> and distance from holder</w:t>
                      </w:r>
                    </w:p>
                    <w:p w14:paraId="2BCC1B45" w14:textId="77777777" w:rsidR="00354DB0" w:rsidRDefault="00354DB0">
                      <w:pPr>
                        <w:rPr>
                          <w:lang w:eastAsia="zh-CN"/>
                        </w:rPr>
                      </w:pPr>
                    </w:p>
                  </w:txbxContent>
                </v:textbox>
                <w10:wrap type="square"/>
              </v:shape>
            </w:pict>
          </mc:Fallback>
        </mc:AlternateContent>
      </w:r>
      <w:r w:rsidR="00850DB6">
        <w:t xml:space="preserve"> </w:t>
      </w:r>
      <w:r w:rsidR="00013D50">
        <w:rPr>
          <w:noProof/>
          <w:lang w:eastAsia="zh-CN"/>
        </w:rPr>
        <w:drawing>
          <wp:inline distT="0" distB="0" distL="0" distR="0" wp14:anchorId="46210C0D" wp14:editId="5D8CD956">
            <wp:extent cx="1418419" cy="2517140"/>
            <wp:effectExtent l="25400" t="25400" r="29845" b="22860"/>
            <wp:docPr id="22" name="图片 22" descr="../WeChat_1462301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Chat_1462301847.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27105" cy="2532554"/>
                    </a:xfrm>
                    <a:prstGeom prst="rect">
                      <a:avLst/>
                    </a:prstGeom>
                    <a:noFill/>
                    <a:ln>
                      <a:solidFill>
                        <a:schemeClr val="accent1"/>
                      </a:solidFill>
                    </a:ln>
                  </pic:spPr>
                </pic:pic>
              </a:graphicData>
            </a:graphic>
          </wp:inline>
        </w:drawing>
      </w:r>
    </w:p>
    <w:p w14:paraId="66479E18" w14:textId="4A4F21AB" w:rsidR="00850DB6" w:rsidRPr="00996919" w:rsidRDefault="00DC5E47" w:rsidP="00DC5E47">
      <w:pPr>
        <w:pStyle w:val="ac"/>
        <w:rPr>
          <w:rFonts w:ascii="Arial" w:hAnsi="Arial" w:cs="Arial"/>
          <w:sz w:val="20"/>
        </w:rPr>
      </w:pPr>
      <w:r w:rsidRPr="00996919">
        <w:rPr>
          <w:rFonts w:ascii="Arial" w:eastAsia="SimSun" w:hAnsi="Arial" w:cs="Arial"/>
          <w:sz w:val="20"/>
        </w:rPr>
        <w:t>图</w:t>
      </w:r>
      <w:r w:rsidRPr="00996919">
        <w:rPr>
          <w:rFonts w:ascii="Arial" w:hAnsi="Arial" w:cs="Arial"/>
          <w:sz w:val="20"/>
        </w:rPr>
        <w:t xml:space="preserve"> </w:t>
      </w:r>
      <w:r w:rsidRPr="00996919">
        <w:rPr>
          <w:rFonts w:ascii="Arial" w:hAnsi="Arial" w:cs="Arial"/>
          <w:sz w:val="20"/>
        </w:rPr>
        <w:fldChar w:fldCharType="begin"/>
      </w:r>
      <w:r w:rsidRPr="00996919">
        <w:rPr>
          <w:rFonts w:ascii="Arial" w:hAnsi="Arial" w:cs="Arial"/>
          <w:sz w:val="20"/>
        </w:rPr>
        <w:instrText xml:space="preserve"> SEQ </w:instrText>
      </w:r>
      <w:r w:rsidRPr="00996919">
        <w:rPr>
          <w:rFonts w:ascii="Arial" w:hAnsi="Arial" w:cs="Arial"/>
          <w:sz w:val="20"/>
        </w:rPr>
        <w:instrText>图</w:instrText>
      </w:r>
      <w:r w:rsidRPr="00996919">
        <w:rPr>
          <w:rFonts w:ascii="Arial" w:hAnsi="Arial" w:cs="Arial"/>
          <w:sz w:val="20"/>
        </w:rPr>
        <w:instrText xml:space="preserve"> \* ARABIC </w:instrText>
      </w:r>
      <w:r w:rsidRPr="00996919">
        <w:rPr>
          <w:rFonts w:ascii="Arial" w:hAnsi="Arial" w:cs="Arial"/>
          <w:sz w:val="20"/>
        </w:rPr>
        <w:fldChar w:fldCharType="separate"/>
      </w:r>
      <w:r w:rsidR="00033CBD">
        <w:rPr>
          <w:rFonts w:ascii="Arial" w:hAnsi="Arial" w:cs="Arial"/>
          <w:noProof/>
          <w:sz w:val="20"/>
        </w:rPr>
        <w:t>8</w:t>
      </w:r>
      <w:r w:rsidRPr="00996919">
        <w:rPr>
          <w:rFonts w:ascii="Arial" w:hAnsi="Arial" w:cs="Arial"/>
          <w:sz w:val="20"/>
        </w:rPr>
        <w:fldChar w:fldCharType="end"/>
      </w:r>
      <w:r w:rsidR="00996919" w:rsidRPr="00996919">
        <w:rPr>
          <w:rFonts w:ascii="Arial" w:hAnsi="Arial" w:cs="Arial"/>
          <w:sz w:val="20"/>
          <w:lang w:eastAsia="zh-CN"/>
        </w:rPr>
        <w:t xml:space="preserve"> F</w:t>
      </w:r>
      <w:r w:rsidRPr="00996919">
        <w:rPr>
          <w:rFonts w:ascii="Arial" w:hAnsi="Arial" w:cs="Arial"/>
          <w:sz w:val="20"/>
          <w:lang w:eastAsia="zh-CN"/>
        </w:rPr>
        <w:t>riends page</w:t>
      </w:r>
    </w:p>
    <w:p w14:paraId="66E3D4DA" w14:textId="230603A1" w:rsidR="00850DB6" w:rsidRPr="00850DB6" w:rsidRDefault="00850DB6" w:rsidP="00850DB6">
      <w:pPr>
        <w:rPr>
          <w:lang w:eastAsia="zh-CN"/>
        </w:rPr>
      </w:pPr>
    </w:p>
    <w:p w14:paraId="1F498A1C" w14:textId="589E8A87" w:rsidR="003011DE" w:rsidRDefault="003011DE" w:rsidP="00147716">
      <w:pPr>
        <w:pStyle w:val="Body"/>
        <w:spacing w:line="480" w:lineRule="auto"/>
        <w:rPr>
          <w:lang w:eastAsia="zh-CN"/>
        </w:rPr>
      </w:pPr>
    </w:p>
    <w:p w14:paraId="0AB62CAC" w14:textId="553549EA" w:rsidR="00DC5E47" w:rsidRDefault="00DC5E47" w:rsidP="00DC5E47">
      <w:pPr>
        <w:pStyle w:val="Body"/>
        <w:keepNext/>
        <w:spacing w:line="480" w:lineRule="auto"/>
      </w:pPr>
      <w:r>
        <w:rPr>
          <w:noProof/>
          <w:lang w:eastAsia="zh-CN"/>
        </w:rPr>
        <mc:AlternateContent>
          <mc:Choice Requires="wps">
            <w:drawing>
              <wp:anchor distT="0" distB="0" distL="114300" distR="114300" simplePos="0" relativeHeight="251699200" behindDoc="0" locked="0" layoutInCell="1" allowOverlap="1" wp14:anchorId="18E896EB" wp14:editId="1507B9E9">
                <wp:simplePos x="0" y="0"/>
                <wp:positionH relativeFrom="column">
                  <wp:posOffset>1767840</wp:posOffset>
                </wp:positionH>
                <wp:positionV relativeFrom="paragraph">
                  <wp:posOffset>838835</wp:posOffset>
                </wp:positionV>
                <wp:extent cx="3201670" cy="2757805"/>
                <wp:effectExtent l="0" t="0" r="0" b="10795"/>
                <wp:wrapSquare wrapText="bothSides"/>
                <wp:docPr id="30" name="文本框 30"/>
                <wp:cNvGraphicFramePr/>
                <a:graphic xmlns:a="http://schemas.openxmlformats.org/drawingml/2006/main">
                  <a:graphicData uri="http://schemas.microsoft.com/office/word/2010/wordprocessingShape">
                    <wps:wsp>
                      <wps:cNvSpPr txBox="1"/>
                      <wps:spPr>
                        <a:xfrm>
                          <a:off x="0" y="0"/>
                          <a:ext cx="3201670" cy="27578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88602D" w14:textId="4DD37D03" w:rsidR="00DC5E47" w:rsidRDefault="009E6DA7" w:rsidP="00DC5E47">
                            <w:pPr>
                              <w:pStyle w:val="af3"/>
                              <w:numPr>
                                <w:ilvl w:val="0"/>
                                <w:numId w:val="19"/>
                              </w:numPr>
                              <w:spacing w:line="480" w:lineRule="auto"/>
                              <w:rPr>
                                <w:lang w:eastAsia="zh-CN"/>
                              </w:rPr>
                            </w:pPr>
                            <w:r>
                              <w:rPr>
                                <w:rFonts w:hint="eastAsia"/>
                                <w:lang w:eastAsia="zh-CN"/>
                              </w:rPr>
                              <w:t>Can</w:t>
                            </w:r>
                            <w:r w:rsidR="00DC5E47">
                              <w:rPr>
                                <w:rFonts w:hint="eastAsia"/>
                                <w:lang w:eastAsia="zh-CN"/>
                              </w:rPr>
                              <w:t xml:space="preserve"> link to other </w:t>
                            </w:r>
                            <w:r w:rsidR="00DC5E47">
                              <w:rPr>
                                <w:lang w:eastAsia="zh-CN"/>
                              </w:rPr>
                              <w:t>social</w:t>
                            </w:r>
                            <w:r w:rsidR="00DC5E47">
                              <w:rPr>
                                <w:rFonts w:hint="eastAsia"/>
                                <w:lang w:eastAsia="zh-CN"/>
                              </w:rPr>
                              <w:t xml:space="preserve"> network account and share what you get in </w:t>
                            </w:r>
                            <w:r w:rsidR="00DC5E47">
                              <w:rPr>
                                <w:lang w:eastAsia="zh-CN"/>
                              </w:rPr>
                              <w:t>“</w:t>
                            </w:r>
                            <w:r w:rsidR="00DC5E47">
                              <w:rPr>
                                <w:rFonts w:hint="eastAsia"/>
                                <w:lang w:eastAsia="zh-CN"/>
                              </w:rPr>
                              <w:t>Food for Friends</w:t>
                            </w:r>
                            <w:r w:rsidR="00DC5E47">
                              <w:rPr>
                                <w:lang w:eastAsia="zh-CN"/>
                              </w:rPr>
                              <w:t>”</w:t>
                            </w:r>
                          </w:p>
                          <w:p w14:paraId="1BDE6755" w14:textId="77777777" w:rsidR="00DC5E47" w:rsidRDefault="00DC5E47">
                            <w:pPr>
                              <w:rPr>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896EB" id="_x6587__x672c__x6846__x0020_30" o:spid="_x0000_s1034" type="#_x0000_t202" style="position:absolute;margin-left:139.2pt;margin-top:66.05pt;width:252.1pt;height:21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" filled="f" stroked="f">
                <v:textbox>
                  <w:txbxContent>
                    <w:p w14:paraId="4588602D" w14:textId="4DD37D03" w:rsidR="00DC5E47" w:rsidRDefault="009E6DA7" w:rsidP="00DC5E47">
                      <w:pPr>
                        <w:pStyle w:val="af3"/>
                        <w:numPr>
                          <w:ilvl w:val="0"/>
                          <w:numId w:val="19"/>
                        </w:numPr>
                        <w:spacing w:line="480" w:lineRule="auto"/>
                        <w:rPr>
                          <w:lang w:eastAsia="zh-CN"/>
                        </w:rPr>
                      </w:pPr>
                      <w:r>
                        <w:rPr>
                          <w:rFonts w:hint="eastAsia"/>
                          <w:lang w:eastAsia="zh-CN"/>
                        </w:rPr>
                        <w:t>Can</w:t>
                      </w:r>
                      <w:r w:rsidR="00DC5E47">
                        <w:rPr>
                          <w:rFonts w:hint="eastAsia"/>
                          <w:lang w:eastAsia="zh-CN"/>
                        </w:rPr>
                        <w:t xml:space="preserve"> link to other </w:t>
                      </w:r>
                      <w:r w:rsidR="00DC5E47">
                        <w:rPr>
                          <w:lang w:eastAsia="zh-CN"/>
                        </w:rPr>
                        <w:t>social</w:t>
                      </w:r>
                      <w:r w:rsidR="00DC5E47">
                        <w:rPr>
                          <w:rFonts w:hint="eastAsia"/>
                          <w:lang w:eastAsia="zh-CN"/>
                        </w:rPr>
                        <w:t xml:space="preserve"> network account and share what you get in </w:t>
                      </w:r>
                      <w:r w:rsidR="00DC5E47">
                        <w:rPr>
                          <w:lang w:eastAsia="zh-CN"/>
                        </w:rPr>
                        <w:t>“</w:t>
                      </w:r>
                      <w:r w:rsidR="00DC5E47">
                        <w:rPr>
                          <w:rFonts w:hint="eastAsia"/>
                          <w:lang w:eastAsia="zh-CN"/>
                        </w:rPr>
                        <w:t>Food for Friends</w:t>
                      </w:r>
                      <w:r w:rsidR="00DC5E47">
                        <w:rPr>
                          <w:lang w:eastAsia="zh-CN"/>
                        </w:rPr>
                        <w:t>”</w:t>
                      </w:r>
                    </w:p>
                    <w:p w14:paraId="1BDE6755" w14:textId="77777777" w:rsidR="00DC5E47" w:rsidRDefault="00DC5E47">
                      <w:pPr>
                        <w:rPr>
                          <w:lang w:eastAsia="zh-CN"/>
                        </w:rPr>
                      </w:pPr>
                    </w:p>
                  </w:txbxContent>
                </v:textbox>
                <w10:wrap type="square"/>
              </v:shape>
            </w:pict>
          </mc:Fallback>
        </mc:AlternateContent>
      </w:r>
      <w:r w:rsidR="00147716">
        <w:t xml:space="preserve"> </w:t>
      </w:r>
      <w:r>
        <w:rPr>
          <w:noProof/>
          <w:lang w:eastAsia="zh-CN"/>
        </w:rPr>
        <w:drawing>
          <wp:inline distT="0" distB="0" distL="0" distR="0" wp14:anchorId="3CD4F4D8" wp14:editId="1E2E8B30">
            <wp:extent cx="1505231" cy="2671197"/>
            <wp:effectExtent l="25400" t="25400" r="19050" b="21590"/>
            <wp:docPr id="29" name="图片 29" descr="../thesis%20design/WeChat_1462303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sis%20design/WeChat_146230333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3456" cy="2685792"/>
                    </a:xfrm>
                    <a:prstGeom prst="rect">
                      <a:avLst/>
                    </a:prstGeom>
                    <a:noFill/>
                    <a:ln>
                      <a:solidFill>
                        <a:schemeClr val="accent1"/>
                      </a:solidFill>
                    </a:ln>
                  </pic:spPr>
                </pic:pic>
              </a:graphicData>
            </a:graphic>
          </wp:inline>
        </w:drawing>
      </w:r>
    </w:p>
    <w:p w14:paraId="2081F31A" w14:textId="3C5B1B76" w:rsidR="00996919" w:rsidRPr="00033CBD" w:rsidRDefault="00DC5E47" w:rsidP="00033CBD">
      <w:pPr>
        <w:pStyle w:val="ac"/>
        <w:rPr>
          <w:rFonts w:ascii="Arial" w:hAnsi="Arial" w:cs="Arial"/>
          <w:sz w:val="20"/>
        </w:rPr>
      </w:pPr>
      <w:r w:rsidRPr="00996919">
        <w:rPr>
          <w:rFonts w:ascii="Arial" w:hAnsi="Arial" w:cs="Arial"/>
          <w:sz w:val="20"/>
        </w:rPr>
        <w:t>图</w:t>
      </w:r>
      <w:r w:rsidRPr="00996919">
        <w:rPr>
          <w:rFonts w:ascii="Arial" w:hAnsi="Arial" w:cs="Arial"/>
          <w:sz w:val="20"/>
        </w:rPr>
        <w:t xml:space="preserve"> </w:t>
      </w:r>
      <w:r w:rsidRPr="00996919">
        <w:rPr>
          <w:rFonts w:ascii="Arial" w:hAnsi="Arial" w:cs="Arial"/>
          <w:sz w:val="20"/>
        </w:rPr>
        <w:fldChar w:fldCharType="begin"/>
      </w:r>
      <w:r w:rsidRPr="00996919">
        <w:rPr>
          <w:rFonts w:ascii="Arial" w:hAnsi="Arial" w:cs="Arial"/>
          <w:sz w:val="20"/>
        </w:rPr>
        <w:instrText xml:space="preserve"> SEQ </w:instrText>
      </w:r>
      <w:r w:rsidRPr="00996919">
        <w:rPr>
          <w:rFonts w:ascii="Arial" w:hAnsi="Arial" w:cs="Arial"/>
          <w:sz w:val="20"/>
        </w:rPr>
        <w:instrText>图</w:instrText>
      </w:r>
      <w:r w:rsidRPr="00996919">
        <w:rPr>
          <w:rFonts w:ascii="Arial" w:hAnsi="Arial" w:cs="Arial"/>
          <w:sz w:val="20"/>
        </w:rPr>
        <w:instrText xml:space="preserve"> \* ARABIC </w:instrText>
      </w:r>
      <w:r w:rsidRPr="00996919">
        <w:rPr>
          <w:rFonts w:ascii="Arial" w:hAnsi="Arial" w:cs="Arial"/>
          <w:sz w:val="20"/>
        </w:rPr>
        <w:fldChar w:fldCharType="separate"/>
      </w:r>
      <w:r w:rsidR="00033CBD">
        <w:rPr>
          <w:rFonts w:ascii="Arial" w:hAnsi="Arial" w:cs="Arial"/>
          <w:noProof/>
          <w:sz w:val="20"/>
        </w:rPr>
        <w:t>9</w:t>
      </w:r>
      <w:r w:rsidRPr="00996919">
        <w:rPr>
          <w:rFonts w:ascii="Arial" w:hAnsi="Arial" w:cs="Arial"/>
          <w:sz w:val="20"/>
        </w:rPr>
        <w:fldChar w:fldCharType="end"/>
      </w:r>
      <w:r w:rsidRPr="00996919">
        <w:rPr>
          <w:rFonts w:ascii="Arial" w:hAnsi="Arial" w:cs="Arial"/>
          <w:sz w:val="20"/>
          <w:lang w:eastAsia="zh-CN"/>
        </w:rPr>
        <w:t xml:space="preserve"> Social share page</w:t>
      </w:r>
      <w:bookmarkStart w:id="25" w:name="_Toc322965064"/>
    </w:p>
    <w:p w14:paraId="65ABCC88" w14:textId="28F554F0" w:rsidR="00BC1CCE" w:rsidRDefault="00BC1CCE" w:rsidP="00C04465">
      <w:pPr>
        <w:pStyle w:val="2"/>
        <w:spacing w:line="480" w:lineRule="auto"/>
        <w:rPr>
          <w:lang w:eastAsia="zh-CN"/>
        </w:rPr>
      </w:pPr>
      <w:r>
        <w:rPr>
          <w:rFonts w:hint="eastAsia"/>
          <w:lang w:eastAsia="zh-CN"/>
        </w:rPr>
        <w:t>Development</w:t>
      </w:r>
      <w:bookmarkEnd w:id="25"/>
      <w:r w:rsidR="00EB00DA">
        <w:rPr>
          <w:rFonts w:hint="eastAsia"/>
          <w:lang w:eastAsia="zh-CN"/>
        </w:rPr>
        <w:t xml:space="preserve"> tools</w:t>
      </w:r>
    </w:p>
    <w:p w14:paraId="333039FB" w14:textId="499D501E" w:rsidR="00E66322" w:rsidRPr="00996800" w:rsidRDefault="00E13B2A" w:rsidP="00E66322">
      <w:r>
        <w:t xml:space="preserve">Food for friends is a three tiered application (see Figure  ). For the front end it uses iOS version 7 and higher.  For the middle tier it uses php. The database is mySql. The application was developed using Xcode version 7.2. The front end was developed in </w:t>
      </w:r>
      <w:r>
        <w:rPr>
          <w:rFonts w:hint="eastAsia"/>
          <w:lang w:eastAsia="zh-CN"/>
        </w:rPr>
        <w:t>HTML &amp; CSS</w:t>
      </w:r>
      <w:r>
        <w:rPr>
          <w:lang w:eastAsia="zh-CN"/>
        </w:rPr>
        <w:t>,</w:t>
      </w:r>
      <w:r>
        <w:rPr>
          <w:rFonts w:hint="eastAsia"/>
          <w:lang w:eastAsia="zh-CN"/>
        </w:rPr>
        <w:t xml:space="preserve"> </w:t>
      </w:r>
      <w:r>
        <w:rPr>
          <w:lang w:eastAsia="zh-CN"/>
        </w:rPr>
        <w:t>javascript</w:t>
      </w:r>
      <w:r w:rsidR="001045F0">
        <w:rPr>
          <w:lang w:eastAsia="zh-CN"/>
        </w:rPr>
        <w:t xml:space="preserve"> by using Adobe dreamweaver.</w:t>
      </w:r>
    </w:p>
    <w:p w14:paraId="6378FA89" w14:textId="77777777" w:rsidR="00E66322" w:rsidRPr="00E66322" w:rsidRDefault="00E66322" w:rsidP="00E66322">
      <w:pPr>
        <w:rPr>
          <w:ins w:id="26" w:author="New User" w:date="2016-04-22T18:25:00Z"/>
        </w:rPr>
      </w:pPr>
    </w:p>
    <w:p w14:paraId="58BBBD2D" w14:textId="77777777" w:rsidR="00033CBD" w:rsidRDefault="00033CBD" w:rsidP="00033CBD">
      <w:pPr>
        <w:keepNext/>
      </w:pPr>
      <w:r>
        <w:rPr>
          <w:noProof/>
          <w:lang w:eastAsia="zh-CN"/>
        </w:rPr>
        <w:drawing>
          <wp:inline distT="0" distB="0" distL="0" distR="0" wp14:anchorId="019B3637" wp14:editId="6182F64B">
            <wp:extent cx="4619997" cy="2295810"/>
            <wp:effectExtent l="0" t="0" r="3175" b="0"/>
            <wp:docPr id="14157" name="图片 14157" descr="../屏幕快照%202016-05-03%20下午6.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05-03%20下午6.20.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6892" cy="2299236"/>
                    </a:xfrm>
                    <a:prstGeom prst="rect">
                      <a:avLst/>
                    </a:prstGeom>
                    <a:noFill/>
                    <a:ln>
                      <a:noFill/>
                    </a:ln>
                  </pic:spPr>
                </pic:pic>
              </a:graphicData>
            </a:graphic>
          </wp:inline>
        </w:drawing>
      </w:r>
    </w:p>
    <w:p w14:paraId="6D6A77E7" w14:textId="4507E9F2" w:rsidR="006960B7" w:rsidRPr="00033CBD" w:rsidRDefault="00033CBD" w:rsidP="00033CBD">
      <w:pPr>
        <w:pStyle w:val="ac"/>
        <w:rPr>
          <w:rFonts w:ascii="Arial" w:hAnsi="Arial" w:cs="Arial"/>
          <w:sz w:val="20"/>
        </w:rPr>
      </w:pPr>
      <w:r w:rsidRPr="00033CBD">
        <w:rPr>
          <w:rFonts w:ascii="Arial" w:hAnsi="Arial" w:cs="Arial"/>
          <w:sz w:val="20"/>
        </w:rPr>
        <w:t>图</w:t>
      </w:r>
      <w:r w:rsidRPr="00033CBD">
        <w:rPr>
          <w:rFonts w:ascii="Arial" w:hAnsi="Arial" w:cs="Arial"/>
          <w:sz w:val="20"/>
        </w:rPr>
        <w:t xml:space="preserve"> </w:t>
      </w:r>
      <w:r w:rsidRPr="00033CBD">
        <w:rPr>
          <w:rFonts w:ascii="Arial" w:hAnsi="Arial" w:cs="Arial"/>
          <w:sz w:val="20"/>
        </w:rPr>
        <w:fldChar w:fldCharType="begin"/>
      </w:r>
      <w:r w:rsidRPr="00033CBD">
        <w:rPr>
          <w:rFonts w:ascii="Arial" w:hAnsi="Arial" w:cs="Arial"/>
          <w:sz w:val="20"/>
        </w:rPr>
        <w:instrText xml:space="preserve"> SEQ </w:instrText>
      </w:r>
      <w:r w:rsidRPr="00033CBD">
        <w:rPr>
          <w:rFonts w:ascii="Arial" w:hAnsi="Arial" w:cs="Arial"/>
          <w:sz w:val="20"/>
        </w:rPr>
        <w:instrText>图</w:instrText>
      </w:r>
      <w:r w:rsidRPr="00033CBD">
        <w:rPr>
          <w:rFonts w:ascii="Arial" w:hAnsi="Arial" w:cs="Arial"/>
          <w:sz w:val="20"/>
        </w:rPr>
        <w:instrText xml:space="preserve"> \* ARABIC </w:instrText>
      </w:r>
      <w:r w:rsidRPr="00033CBD">
        <w:rPr>
          <w:rFonts w:ascii="Arial" w:hAnsi="Arial" w:cs="Arial"/>
          <w:sz w:val="20"/>
        </w:rPr>
        <w:fldChar w:fldCharType="separate"/>
      </w:r>
      <w:r>
        <w:rPr>
          <w:rFonts w:ascii="Arial" w:hAnsi="Arial" w:cs="Arial"/>
          <w:noProof/>
          <w:sz w:val="20"/>
        </w:rPr>
        <w:t>10</w:t>
      </w:r>
      <w:r w:rsidRPr="00033CBD">
        <w:rPr>
          <w:rFonts w:ascii="Arial" w:hAnsi="Arial" w:cs="Arial"/>
          <w:sz w:val="20"/>
        </w:rPr>
        <w:fldChar w:fldCharType="end"/>
      </w:r>
      <w:r w:rsidRPr="00033CBD">
        <w:rPr>
          <w:rFonts w:ascii="Arial" w:hAnsi="Arial" w:cs="Arial"/>
          <w:sz w:val="20"/>
        </w:rPr>
        <w:t xml:space="preserve"> System diagram</w:t>
      </w:r>
    </w:p>
    <w:p w14:paraId="101E3692" w14:textId="77777777" w:rsidR="003B5E9C" w:rsidRDefault="003B5E9C" w:rsidP="00996800"/>
    <w:p w14:paraId="28835555" w14:textId="77777777" w:rsidR="00033CBD" w:rsidRDefault="00033CBD" w:rsidP="00033CBD">
      <w:pPr>
        <w:keepNext/>
      </w:pPr>
      <w:r>
        <w:rPr>
          <w:noProof/>
          <w:lang w:eastAsia="zh-CN"/>
        </w:rPr>
        <w:drawing>
          <wp:inline distT="0" distB="0" distL="0" distR="0" wp14:anchorId="26AE0666" wp14:editId="55B097F0">
            <wp:extent cx="5486400" cy="2811780"/>
            <wp:effectExtent l="0" t="0" r="0" b="7620"/>
            <wp:docPr id="14159" name="图片 14159" descr="../屏幕快照%202016-05-03%20下午6.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05-03%20下午6.23.0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811780"/>
                    </a:xfrm>
                    <a:prstGeom prst="rect">
                      <a:avLst/>
                    </a:prstGeom>
                    <a:noFill/>
                    <a:ln>
                      <a:noFill/>
                    </a:ln>
                  </pic:spPr>
                </pic:pic>
              </a:graphicData>
            </a:graphic>
          </wp:inline>
        </w:drawing>
      </w:r>
    </w:p>
    <w:p w14:paraId="55FD3279" w14:textId="50176A33" w:rsidR="00033CBD" w:rsidRPr="00033CBD" w:rsidRDefault="00033CBD" w:rsidP="00033CBD">
      <w:pPr>
        <w:pStyle w:val="ac"/>
        <w:rPr>
          <w:rFonts w:ascii="Arial" w:hAnsi="Arial" w:cs="Arial"/>
          <w:sz w:val="20"/>
        </w:rPr>
      </w:pPr>
      <w:r w:rsidRPr="00033CBD">
        <w:rPr>
          <w:rFonts w:ascii="Arial" w:hAnsi="Arial" w:cs="Arial"/>
          <w:sz w:val="20"/>
        </w:rPr>
        <w:t>图</w:t>
      </w:r>
      <w:r w:rsidRPr="00033CBD">
        <w:rPr>
          <w:rFonts w:ascii="Arial" w:hAnsi="Arial" w:cs="Arial"/>
          <w:sz w:val="20"/>
        </w:rPr>
        <w:t xml:space="preserve"> </w:t>
      </w:r>
      <w:r w:rsidRPr="00033CBD">
        <w:rPr>
          <w:rFonts w:ascii="Arial" w:hAnsi="Arial" w:cs="Arial"/>
          <w:sz w:val="20"/>
        </w:rPr>
        <w:fldChar w:fldCharType="begin"/>
      </w:r>
      <w:r w:rsidRPr="00033CBD">
        <w:rPr>
          <w:rFonts w:ascii="Arial" w:hAnsi="Arial" w:cs="Arial"/>
          <w:sz w:val="20"/>
        </w:rPr>
        <w:instrText xml:space="preserve"> SEQ </w:instrText>
      </w:r>
      <w:r w:rsidRPr="00033CBD">
        <w:rPr>
          <w:rFonts w:ascii="Arial" w:hAnsi="Arial" w:cs="Arial"/>
          <w:sz w:val="20"/>
        </w:rPr>
        <w:instrText>图</w:instrText>
      </w:r>
      <w:r w:rsidRPr="00033CBD">
        <w:rPr>
          <w:rFonts w:ascii="Arial" w:hAnsi="Arial" w:cs="Arial"/>
          <w:sz w:val="20"/>
        </w:rPr>
        <w:instrText xml:space="preserve"> \* ARABIC </w:instrText>
      </w:r>
      <w:r w:rsidRPr="00033CBD">
        <w:rPr>
          <w:rFonts w:ascii="Arial" w:hAnsi="Arial" w:cs="Arial"/>
          <w:sz w:val="20"/>
        </w:rPr>
        <w:fldChar w:fldCharType="separate"/>
      </w:r>
      <w:r w:rsidRPr="00033CBD">
        <w:rPr>
          <w:rFonts w:ascii="Arial" w:hAnsi="Arial" w:cs="Arial"/>
          <w:noProof/>
          <w:sz w:val="20"/>
        </w:rPr>
        <w:t>11</w:t>
      </w:r>
      <w:r w:rsidRPr="00033CBD">
        <w:rPr>
          <w:rFonts w:ascii="Arial" w:hAnsi="Arial" w:cs="Arial"/>
          <w:sz w:val="20"/>
        </w:rPr>
        <w:fldChar w:fldCharType="end"/>
      </w:r>
      <w:r w:rsidRPr="00033CBD">
        <w:rPr>
          <w:rFonts w:ascii="Arial" w:hAnsi="Arial" w:cs="Arial"/>
          <w:sz w:val="20"/>
        </w:rPr>
        <w:t xml:space="preserve"> Xcode development</w:t>
      </w:r>
    </w:p>
    <w:p w14:paraId="1F46965E" w14:textId="118884C5" w:rsidR="009D0A3F" w:rsidRDefault="009D0A3F" w:rsidP="00C04465">
      <w:pPr>
        <w:spacing w:line="480" w:lineRule="auto"/>
        <w:rPr>
          <w:lang w:eastAsia="zh-CN"/>
        </w:rPr>
      </w:pPr>
      <w:r>
        <w:rPr>
          <w:lang w:eastAsia="zh-CN"/>
        </w:rPr>
        <w:t>D</w:t>
      </w:r>
      <w:r w:rsidR="00A12A2D">
        <w:rPr>
          <w:rFonts w:hint="eastAsia"/>
          <w:lang w:eastAsia="zh-CN"/>
        </w:rPr>
        <w:t>ata base</w:t>
      </w:r>
      <w:r>
        <w:rPr>
          <w:rFonts w:hint="eastAsia"/>
          <w:lang w:eastAsia="zh-CN"/>
        </w:rPr>
        <w:t xml:space="preserve">: </w:t>
      </w:r>
    </w:p>
    <w:p w14:paraId="06A84B38" w14:textId="7F35C521" w:rsidR="009D0A3F" w:rsidRDefault="009D0A3F" w:rsidP="00C04465">
      <w:pPr>
        <w:spacing w:line="480" w:lineRule="auto"/>
        <w:rPr>
          <w:lang w:eastAsia="zh-CN"/>
        </w:rPr>
      </w:pPr>
      <w:r>
        <w:rPr>
          <w:rFonts w:hint="eastAsia"/>
          <w:lang w:eastAsia="zh-CN"/>
        </w:rPr>
        <w:t xml:space="preserve">DBMS: </w:t>
      </w:r>
      <w:r w:rsidR="00E238A5">
        <w:rPr>
          <w:rFonts w:hint="eastAsia"/>
          <w:lang w:eastAsia="zh-CN"/>
        </w:rPr>
        <w:t>MySQL</w:t>
      </w:r>
    </w:p>
    <w:p w14:paraId="73A9334D" w14:textId="615B67C1" w:rsidR="009D0A3F" w:rsidRDefault="009D0A3F" w:rsidP="00C04465">
      <w:pPr>
        <w:spacing w:line="480" w:lineRule="auto"/>
        <w:rPr>
          <w:lang w:eastAsia="zh-CN"/>
        </w:rPr>
      </w:pPr>
      <w:r>
        <w:rPr>
          <w:rFonts w:hint="eastAsia"/>
          <w:lang w:eastAsia="zh-CN"/>
        </w:rPr>
        <w:t>C++</w:t>
      </w:r>
    </w:p>
    <w:p w14:paraId="285FCA59" w14:textId="09681EC7" w:rsidR="009D0A3F" w:rsidRDefault="009D0A3F" w:rsidP="00C04465">
      <w:pPr>
        <w:spacing w:line="480" w:lineRule="auto"/>
        <w:rPr>
          <w:lang w:eastAsia="zh-CN"/>
        </w:rPr>
      </w:pPr>
      <w:r>
        <w:rPr>
          <w:rFonts w:hint="eastAsia"/>
          <w:lang w:eastAsia="zh-CN"/>
        </w:rPr>
        <w:t>Front end: HTML &amp; CSS</w:t>
      </w:r>
      <w:r w:rsidR="00996800">
        <w:rPr>
          <w:rFonts w:hint="eastAsia"/>
          <w:lang w:eastAsia="zh-CN"/>
        </w:rPr>
        <w:t xml:space="preserve"> </w:t>
      </w:r>
      <w:r w:rsidR="006960B7">
        <w:rPr>
          <w:lang w:eastAsia="zh-CN"/>
        </w:rPr>
        <w:t>javascript</w:t>
      </w:r>
    </w:p>
    <w:p w14:paraId="3D21F78D" w14:textId="5027D845" w:rsidR="009D0A3F" w:rsidRDefault="009D0A3F" w:rsidP="00C04465">
      <w:pPr>
        <w:spacing w:line="480" w:lineRule="auto"/>
        <w:rPr>
          <w:lang w:eastAsia="zh-CN"/>
        </w:rPr>
      </w:pPr>
      <w:r>
        <w:rPr>
          <w:lang w:eastAsia="zh-CN"/>
        </w:rPr>
        <w:t>Adobe Dreamweaver</w:t>
      </w:r>
    </w:p>
    <w:p w14:paraId="3E8ECD5F" w14:textId="6AAEFC34" w:rsidR="00BC1CCE" w:rsidRDefault="009D0A3F" w:rsidP="00C04465">
      <w:pPr>
        <w:spacing w:line="480" w:lineRule="auto"/>
        <w:rPr>
          <w:lang w:eastAsia="zh-CN"/>
        </w:rPr>
      </w:pPr>
      <w:r>
        <w:t xml:space="preserve">Middleware: </w:t>
      </w:r>
      <w:r w:rsidR="00E238A5">
        <w:rPr>
          <w:rFonts w:hint="eastAsia"/>
          <w:lang w:eastAsia="zh-CN"/>
        </w:rPr>
        <w:t>PHP</w:t>
      </w:r>
    </w:p>
    <w:p w14:paraId="7330C3E7" w14:textId="77777777" w:rsidR="00E66322" w:rsidRDefault="00E66322" w:rsidP="00E66322">
      <w:pPr>
        <w:pStyle w:val="2"/>
        <w:rPr>
          <w:lang w:eastAsia="zh-CN"/>
        </w:rPr>
      </w:pPr>
      <w:r>
        <w:rPr>
          <w:lang w:eastAsia="zh-CN"/>
        </w:rPr>
        <w:lastRenderedPageBreak/>
        <w:t>License Agreement</w:t>
      </w:r>
    </w:p>
    <w:p w14:paraId="30D85DBE" w14:textId="387DF32B" w:rsidR="00E66322" w:rsidRDefault="00E66322" w:rsidP="00E6632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Food for Friends uses a standard license agreement modelled on an Apple agreement (see Appendix 1), and edited. The license has the following goals:</w:t>
      </w:r>
    </w:p>
    <w:p w14:paraId="7791205B" w14:textId="77777777" w:rsidR="00E66322" w:rsidRDefault="00E66322" w:rsidP="00E6632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5933733" w14:textId="0F806C42" w:rsidR="00E66322" w:rsidRDefault="00E66322" w:rsidP="00E6632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1. Establish that the Food for Friends license is not transferrable to other people</w:t>
      </w:r>
    </w:p>
    <w:p w14:paraId="4BB967FC" w14:textId="77777777" w:rsidR="00E66322" w:rsidRDefault="00E66322" w:rsidP="00E6632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2. Get users consent to use of data</w:t>
      </w:r>
    </w:p>
    <w:p w14:paraId="22D6FAD3" w14:textId="77777777" w:rsidR="00E66322" w:rsidRDefault="00E66322" w:rsidP="00E6632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3. Warn users that this license doesn’t cover third party services, for example the  connection to Facebook. These services are covered by other license agreements.</w:t>
      </w:r>
    </w:p>
    <w:p w14:paraId="2C61470C" w14:textId="77777777" w:rsidR="00E66322" w:rsidRDefault="00E66322" w:rsidP="00E6632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4. Warning that some content may be offensive (e.g. restaurant reviews)</w:t>
      </w:r>
    </w:p>
    <w:p w14:paraId="2AEF5B65" w14:textId="77777777" w:rsidR="00E66322" w:rsidRDefault="00E66322" w:rsidP="00E6632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5. No warranty for software so that I am covered if it doesn’t work</w:t>
      </w:r>
    </w:p>
    <w:p w14:paraId="3B9208D5" w14:textId="4D76F2D2" w:rsidR="00E66322" w:rsidRDefault="00E66322" w:rsidP="00E66322">
      <w:pPr>
        <w:rPr>
          <w:rFonts w:ascii="Helvetica" w:hAnsi="Helvetica" w:cs="Helvetica"/>
        </w:rPr>
      </w:pPr>
      <w:r>
        <w:rPr>
          <w:rFonts w:ascii="Helvetica" w:hAnsi="Helvetica" w:cs="Helvetica"/>
        </w:rPr>
        <w:t>6. Limitation of liability so I cannot get sued if it causes harm.</w:t>
      </w:r>
    </w:p>
    <w:p w14:paraId="6C69B6BB" w14:textId="77777777" w:rsidR="00E66322" w:rsidRDefault="00E66322" w:rsidP="00E66322">
      <w:pPr>
        <w:rPr>
          <w:rFonts w:ascii="Helvetica" w:hAnsi="Helvetica" w:cs="Helvetica"/>
        </w:rPr>
      </w:pPr>
    </w:p>
    <w:p w14:paraId="2E941E98" w14:textId="77777777" w:rsidR="00E66322" w:rsidRPr="00A429A8" w:rsidRDefault="00E66322" w:rsidP="00E66322">
      <w:r>
        <w:rPr>
          <w:rFonts w:ascii="Helvetica" w:hAnsi="Helvetica" w:cs="Helvetica"/>
        </w:rPr>
        <w:t>This still needs to be reviewed by a lawyer.</w:t>
      </w:r>
    </w:p>
    <w:p w14:paraId="351EA1C5" w14:textId="77777777" w:rsidR="00E66322" w:rsidRDefault="00E66322" w:rsidP="00C04465">
      <w:pPr>
        <w:spacing w:line="480" w:lineRule="auto"/>
        <w:rPr>
          <w:lang w:eastAsia="zh-CN"/>
        </w:rPr>
      </w:pPr>
    </w:p>
    <w:p w14:paraId="406D2573" w14:textId="2F16C563" w:rsidR="00CE28CC" w:rsidRDefault="00CE28CC" w:rsidP="00CE28CC">
      <w:pPr>
        <w:pStyle w:val="2"/>
        <w:spacing w:line="480" w:lineRule="auto"/>
        <w:rPr>
          <w:lang w:eastAsia="zh-CN"/>
        </w:rPr>
      </w:pPr>
      <w:r>
        <w:rPr>
          <w:lang w:eastAsia="zh-CN"/>
        </w:rPr>
        <w:t>Privacy</w:t>
      </w:r>
      <w:r>
        <w:rPr>
          <w:rFonts w:hint="eastAsia"/>
          <w:lang w:eastAsia="zh-CN"/>
        </w:rPr>
        <w:t xml:space="preserve"> </w:t>
      </w:r>
    </w:p>
    <w:p w14:paraId="3A045713" w14:textId="77777777" w:rsidR="00CE28CC" w:rsidRDefault="00CE28CC" w:rsidP="00CE28CC">
      <w:pPr>
        <w:spacing w:line="480" w:lineRule="auto"/>
        <w:rPr>
          <w:lang w:eastAsia="zh-CN"/>
        </w:rPr>
      </w:pPr>
      <w:r>
        <w:rPr>
          <w:lang w:eastAsia="zh-CN"/>
        </w:rPr>
        <w:t>Food For Friends replies on the use of certain private information.</w:t>
      </w:r>
      <w:r>
        <w:rPr>
          <w:rFonts w:hint="eastAsia"/>
          <w:lang w:eastAsia="zh-CN"/>
        </w:rPr>
        <w:t xml:space="preserve"> </w:t>
      </w:r>
      <w:r>
        <w:rPr>
          <w:lang w:eastAsia="zh-CN"/>
        </w:rPr>
        <w:t xml:space="preserve">Here is </w:t>
      </w:r>
      <w:r>
        <w:rPr>
          <w:rFonts w:hint="eastAsia"/>
          <w:lang w:eastAsia="zh-CN"/>
        </w:rPr>
        <w:t xml:space="preserve">the </w:t>
      </w:r>
      <w:r w:rsidRPr="00A82817">
        <w:rPr>
          <w:lang w:eastAsia="zh-CN"/>
        </w:rPr>
        <w:t>private</w:t>
      </w:r>
      <w:r>
        <w:rPr>
          <w:rFonts w:hint="eastAsia"/>
          <w:lang w:eastAsia="zh-CN"/>
        </w:rPr>
        <w:t xml:space="preserve"> information </w:t>
      </w:r>
      <w:r>
        <w:rPr>
          <w:lang w:eastAsia="zh-CN"/>
        </w:rPr>
        <w:t>it will store:</w:t>
      </w:r>
    </w:p>
    <w:p w14:paraId="538D390F" w14:textId="77777777" w:rsidR="00CE28CC" w:rsidRDefault="00CE28CC" w:rsidP="00CE28CC">
      <w:pPr>
        <w:pStyle w:val="af3"/>
        <w:numPr>
          <w:ilvl w:val="0"/>
          <w:numId w:val="17"/>
        </w:numPr>
        <w:spacing w:line="480" w:lineRule="auto"/>
        <w:rPr>
          <w:lang w:eastAsia="zh-CN"/>
        </w:rPr>
      </w:pPr>
      <w:r>
        <w:rPr>
          <w:rFonts w:hint="eastAsia"/>
          <w:lang w:eastAsia="zh-CN"/>
        </w:rPr>
        <w:t>Personal phone number and/or email, password.</w:t>
      </w:r>
    </w:p>
    <w:p w14:paraId="6BD2E763" w14:textId="77777777" w:rsidR="00CE28CC" w:rsidRDefault="00CE28CC" w:rsidP="00CE28CC">
      <w:pPr>
        <w:pStyle w:val="af3"/>
        <w:numPr>
          <w:ilvl w:val="0"/>
          <w:numId w:val="17"/>
        </w:numPr>
        <w:spacing w:line="480" w:lineRule="auto"/>
        <w:rPr>
          <w:lang w:eastAsia="zh-CN"/>
        </w:rPr>
      </w:pPr>
      <w:r>
        <w:rPr>
          <w:rFonts w:hint="eastAsia"/>
          <w:lang w:eastAsia="zh-CN"/>
        </w:rPr>
        <w:t xml:space="preserve">Age, restaurant visit history, interests and </w:t>
      </w:r>
      <w:r w:rsidRPr="00A82817">
        <w:rPr>
          <w:lang w:eastAsia="zh-CN"/>
        </w:rPr>
        <w:t>portfolio</w:t>
      </w:r>
      <w:r w:rsidRPr="00A82817">
        <w:rPr>
          <w:rFonts w:hint="eastAsia"/>
          <w:lang w:eastAsia="zh-CN"/>
        </w:rPr>
        <w:t xml:space="preserve"> </w:t>
      </w:r>
      <w:r>
        <w:rPr>
          <w:rFonts w:hint="eastAsia"/>
          <w:lang w:eastAsia="zh-CN"/>
        </w:rPr>
        <w:t xml:space="preserve">photo </w:t>
      </w:r>
      <w:r>
        <w:rPr>
          <w:lang w:eastAsia="zh-CN"/>
        </w:rPr>
        <w:t>–</w:t>
      </w:r>
      <w:r>
        <w:rPr>
          <w:rFonts w:hint="eastAsia"/>
          <w:lang w:eastAsia="zh-CN"/>
        </w:rPr>
        <w:t xml:space="preserve"> can you provide a picture of this functionality</w:t>
      </w:r>
    </w:p>
    <w:p w14:paraId="1503B33C" w14:textId="77777777" w:rsidR="00CE28CC" w:rsidRDefault="00CE28CC" w:rsidP="00CE28CC">
      <w:pPr>
        <w:pStyle w:val="af3"/>
        <w:numPr>
          <w:ilvl w:val="0"/>
          <w:numId w:val="17"/>
        </w:numPr>
        <w:spacing w:line="480" w:lineRule="auto"/>
        <w:rPr>
          <w:lang w:eastAsia="zh-CN"/>
        </w:rPr>
      </w:pPr>
      <w:r>
        <w:rPr>
          <w:lang w:eastAsia="zh-CN"/>
        </w:rPr>
        <w:t>L</w:t>
      </w:r>
      <w:r>
        <w:rPr>
          <w:rFonts w:hint="eastAsia"/>
          <w:lang w:eastAsia="zh-CN"/>
        </w:rPr>
        <w:t>ocation data</w:t>
      </w:r>
    </w:p>
    <w:p w14:paraId="49FFB86C" w14:textId="77777777" w:rsidR="00CE28CC" w:rsidRDefault="00CE28CC" w:rsidP="00CE28CC">
      <w:pPr>
        <w:spacing w:line="480" w:lineRule="auto"/>
        <w:rPr>
          <w:lang w:eastAsia="zh-CN"/>
        </w:rPr>
      </w:pPr>
      <w:r>
        <w:rPr>
          <w:rFonts w:hint="eastAsia"/>
          <w:lang w:eastAsia="zh-CN"/>
        </w:rPr>
        <w:t xml:space="preserve">No </w:t>
      </w:r>
      <w:r>
        <w:rPr>
          <w:lang w:eastAsia="zh-CN"/>
        </w:rPr>
        <w:t>credit card information will be stored. The site will pay for itself through the cost of the app and advertising.</w:t>
      </w:r>
    </w:p>
    <w:p w14:paraId="7252E6D7" w14:textId="77777777" w:rsidR="00CE28CC" w:rsidRDefault="00CE28CC" w:rsidP="00CE28CC">
      <w:pPr>
        <w:spacing w:line="480" w:lineRule="auto"/>
        <w:rPr>
          <w:lang w:eastAsia="zh-CN"/>
        </w:rPr>
      </w:pPr>
      <w:r>
        <w:rPr>
          <w:lang w:eastAsia="zh-CN"/>
        </w:rPr>
        <w:t>The information will be stored on a secure server.</w:t>
      </w:r>
    </w:p>
    <w:p w14:paraId="101DB939" w14:textId="77777777" w:rsidR="00CE28CC" w:rsidRDefault="00CE28CC" w:rsidP="00C04465">
      <w:pPr>
        <w:spacing w:line="480" w:lineRule="auto"/>
        <w:rPr>
          <w:lang w:eastAsia="zh-CN"/>
        </w:rPr>
      </w:pPr>
    </w:p>
    <w:p w14:paraId="53B6B775" w14:textId="10A4B4C9" w:rsidR="00BC1CCE" w:rsidRDefault="00BC1CCE" w:rsidP="00C04465">
      <w:pPr>
        <w:pStyle w:val="2"/>
        <w:spacing w:line="480" w:lineRule="auto"/>
        <w:rPr>
          <w:lang w:eastAsia="zh-CN"/>
        </w:rPr>
      </w:pPr>
      <w:bookmarkStart w:id="27" w:name="_Toc322965065"/>
      <w:r>
        <w:rPr>
          <w:rFonts w:hint="eastAsia"/>
          <w:lang w:eastAsia="zh-CN"/>
        </w:rPr>
        <w:lastRenderedPageBreak/>
        <w:t>Market</w:t>
      </w:r>
      <w:bookmarkEnd w:id="27"/>
      <w:r w:rsidR="00286C8C">
        <w:rPr>
          <w:rFonts w:hint="eastAsia"/>
          <w:lang w:eastAsia="zh-CN"/>
        </w:rPr>
        <w:t>ing</w:t>
      </w:r>
      <w:r>
        <w:rPr>
          <w:rFonts w:hint="eastAsia"/>
          <w:lang w:eastAsia="zh-CN"/>
        </w:rPr>
        <w:t xml:space="preserve"> </w:t>
      </w:r>
    </w:p>
    <w:p w14:paraId="2085D6A0" w14:textId="6E961DD1" w:rsidR="00CE28CC" w:rsidRDefault="00CE28CC" w:rsidP="00CE28CC">
      <w:pPr>
        <w:spacing w:line="480" w:lineRule="auto"/>
        <w:ind w:firstLine="420"/>
        <w:rPr>
          <w:lang w:eastAsia="zh-CN"/>
        </w:rPr>
      </w:pPr>
      <w:r>
        <w:rPr>
          <w:rFonts w:hint="eastAsia"/>
          <w:lang w:eastAsia="zh-CN"/>
        </w:rPr>
        <w:t xml:space="preserve">From my research, </w:t>
      </w:r>
      <w:r>
        <w:rPr>
          <w:lang w:eastAsia="zh-CN"/>
        </w:rPr>
        <w:t>I</w:t>
      </w:r>
      <w:r>
        <w:rPr>
          <w:rFonts w:hint="eastAsia"/>
          <w:lang w:eastAsia="zh-CN"/>
        </w:rPr>
        <w:t xml:space="preserve"> find that Chinese are more comfortable on sharing food with other people during the dinner, so this it would be much more acceptable for Chinese using this application than Americans, for example.The business model for </w:t>
      </w:r>
      <w:r>
        <w:rPr>
          <w:lang w:eastAsia="zh-CN"/>
        </w:rPr>
        <w:t>“</w:t>
      </w:r>
      <w:r>
        <w:rPr>
          <w:rFonts w:hint="eastAsia"/>
          <w:lang w:eastAsia="zh-CN"/>
        </w:rPr>
        <w:t>Food for Friends</w:t>
      </w:r>
      <w:r>
        <w:rPr>
          <w:lang w:eastAsia="zh-CN"/>
        </w:rPr>
        <w:t>”</w:t>
      </w:r>
      <w:r>
        <w:rPr>
          <w:rFonts w:hint="eastAsia"/>
          <w:lang w:eastAsia="zh-CN"/>
        </w:rPr>
        <w:t xml:space="preserve"> it based on the tourism A</w:t>
      </w:r>
      <w:r>
        <w:rPr>
          <w:lang w:eastAsia="zh-CN"/>
        </w:rPr>
        <w:t>d</w:t>
      </w:r>
      <w:r>
        <w:rPr>
          <w:rFonts w:hint="eastAsia"/>
          <w:lang w:eastAsia="zh-CN"/>
        </w:rPr>
        <w:t xml:space="preserve">s and restaurant ADs, people can see the ADs in the home page and restaurant. Restaurant and </w:t>
      </w:r>
      <w:r>
        <w:rPr>
          <w:lang w:eastAsia="zh-CN"/>
        </w:rPr>
        <w:t>tourism</w:t>
      </w:r>
      <w:r>
        <w:rPr>
          <w:rFonts w:hint="eastAsia"/>
          <w:lang w:eastAsia="zh-CN"/>
        </w:rPr>
        <w:t xml:space="preserve"> guide could set A</w:t>
      </w:r>
      <w:r>
        <w:rPr>
          <w:lang w:eastAsia="zh-CN"/>
        </w:rPr>
        <w:t>d</w:t>
      </w:r>
      <w:r>
        <w:rPr>
          <w:rFonts w:hint="eastAsia"/>
          <w:lang w:eastAsia="zh-CN"/>
        </w:rPr>
        <w:t>s over there.</w:t>
      </w:r>
    </w:p>
    <w:p w14:paraId="061EF1D1" w14:textId="20400357" w:rsidR="00AB49E1" w:rsidRDefault="00B6126D" w:rsidP="00BD4391">
      <w:pPr>
        <w:spacing w:line="480" w:lineRule="auto"/>
        <w:ind w:firstLine="420"/>
        <w:rPr>
          <w:lang w:eastAsia="zh-CN"/>
        </w:rPr>
      </w:pPr>
      <w:r>
        <w:rPr>
          <w:rFonts w:hint="eastAsia"/>
          <w:lang w:eastAsia="zh-CN"/>
        </w:rPr>
        <w:t>At</w:t>
      </w:r>
      <w:r w:rsidR="00C04465">
        <w:rPr>
          <w:rFonts w:hint="eastAsia"/>
          <w:lang w:eastAsia="zh-CN"/>
        </w:rPr>
        <w:t xml:space="preserve"> the </w:t>
      </w:r>
      <w:r w:rsidR="00A5745C">
        <w:rPr>
          <w:rFonts w:hint="eastAsia"/>
          <w:lang w:eastAsia="zh-CN"/>
        </w:rPr>
        <w:t>start</w:t>
      </w:r>
      <w:r>
        <w:rPr>
          <w:rFonts w:hint="eastAsia"/>
          <w:lang w:eastAsia="zh-CN"/>
        </w:rPr>
        <w:t xml:space="preserve">, </w:t>
      </w:r>
      <w:r>
        <w:rPr>
          <w:lang w:eastAsia="zh-CN"/>
        </w:rPr>
        <w:t>I</w:t>
      </w:r>
      <w:r>
        <w:rPr>
          <w:rFonts w:hint="eastAsia"/>
          <w:lang w:eastAsia="zh-CN"/>
        </w:rPr>
        <w:t xml:space="preserve"> </w:t>
      </w:r>
      <w:r w:rsidR="00C04465">
        <w:rPr>
          <w:rFonts w:hint="eastAsia"/>
          <w:lang w:eastAsia="zh-CN"/>
        </w:rPr>
        <w:t xml:space="preserve">want </w:t>
      </w:r>
      <w:r w:rsidR="00BD4391">
        <w:rPr>
          <w:lang w:eastAsia="zh-CN"/>
        </w:rPr>
        <w:t xml:space="preserve">to </w:t>
      </w:r>
      <w:r w:rsidR="007274A0">
        <w:rPr>
          <w:rFonts w:hint="eastAsia"/>
          <w:lang w:eastAsia="zh-CN"/>
        </w:rPr>
        <w:t xml:space="preserve">begin marketing </w:t>
      </w:r>
      <w:r w:rsidR="007274A0">
        <w:rPr>
          <w:lang w:eastAsia="zh-CN"/>
        </w:rPr>
        <w:t>“</w:t>
      </w:r>
      <w:r w:rsidR="007274A0">
        <w:rPr>
          <w:rFonts w:hint="eastAsia"/>
          <w:lang w:eastAsia="zh-CN"/>
        </w:rPr>
        <w:t>Food for Friends</w:t>
      </w:r>
      <w:r w:rsidR="007274A0">
        <w:rPr>
          <w:lang w:eastAsia="zh-CN"/>
        </w:rPr>
        <w:t>”</w:t>
      </w:r>
      <w:r w:rsidR="007274A0">
        <w:rPr>
          <w:rFonts w:hint="eastAsia"/>
          <w:lang w:eastAsia="zh-CN"/>
        </w:rPr>
        <w:t xml:space="preserve"> </w:t>
      </w:r>
      <w:r w:rsidR="00A5745C">
        <w:rPr>
          <w:rFonts w:hint="eastAsia"/>
          <w:lang w:eastAsia="zh-CN"/>
        </w:rPr>
        <w:t>among</w:t>
      </w:r>
      <w:r w:rsidR="00C04465">
        <w:rPr>
          <w:rFonts w:hint="eastAsia"/>
          <w:lang w:eastAsia="zh-CN"/>
        </w:rPr>
        <w:t xml:space="preserve"> Chinese</w:t>
      </w:r>
      <w:r w:rsidR="007274A0">
        <w:rPr>
          <w:rFonts w:hint="eastAsia"/>
          <w:lang w:eastAsia="zh-CN"/>
        </w:rPr>
        <w:t xml:space="preserve"> travelers and </w:t>
      </w:r>
      <w:r w:rsidR="007274A0">
        <w:rPr>
          <w:lang w:eastAsia="zh-CN"/>
        </w:rPr>
        <w:t>expatriates</w:t>
      </w:r>
      <w:r w:rsidR="00C04465">
        <w:rPr>
          <w:rFonts w:hint="eastAsia"/>
          <w:lang w:eastAsia="zh-CN"/>
        </w:rPr>
        <w:t xml:space="preserve">. </w:t>
      </w:r>
      <w:r w:rsidR="00BD4391">
        <w:rPr>
          <w:lang w:eastAsia="zh-CN"/>
        </w:rPr>
        <w:t>I have created a multi-platform social media campaign. I let people use</w:t>
      </w:r>
      <w:r w:rsidR="00C04465">
        <w:rPr>
          <w:rFonts w:hint="eastAsia"/>
          <w:lang w:eastAsia="zh-CN"/>
        </w:rPr>
        <w:t xml:space="preserve"> their Weibo and Wechat accoun</w:t>
      </w:r>
      <w:r w:rsidR="00A81D33">
        <w:rPr>
          <w:rFonts w:hint="eastAsia"/>
          <w:lang w:eastAsia="zh-CN"/>
        </w:rPr>
        <w:t xml:space="preserve">t to </w:t>
      </w:r>
      <w:r w:rsidR="007274A0">
        <w:rPr>
          <w:rFonts w:hint="eastAsia"/>
          <w:lang w:eastAsia="zh-CN"/>
        </w:rPr>
        <w:t>be authenticated using one of these</w:t>
      </w:r>
      <w:r w:rsidR="00A81D33">
        <w:rPr>
          <w:rFonts w:hint="eastAsia"/>
          <w:lang w:eastAsia="zh-CN"/>
        </w:rPr>
        <w:t xml:space="preserve"> application</w:t>
      </w:r>
      <w:r w:rsidR="007274A0">
        <w:rPr>
          <w:rFonts w:hint="eastAsia"/>
          <w:lang w:eastAsia="zh-CN"/>
        </w:rPr>
        <w:t>s</w:t>
      </w:r>
      <w:r w:rsidR="00A81D33">
        <w:rPr>
          <w:rFonts w:hint="eastAsia"/>
          <w:lang w:eastAsia="zh-CN"/>
        </w:rPr>
        <w:t>.</w:t>
      </w:r>
      <w:r w:rsidR="007274A0">
        <w:rPr>
          <w:rFonts w:hint="eastAsia"/>
          <w:lang w:eastAsia="zh-CN"/>
        </w:rPr>
        <w:t xml:space="preserve"> Weibo and Wechat </w:t>
      </w:r>
      <w:r w:rsidR="00BD4391">
        <w:rPr>
          <w:lang w:eastAsia="zh-CN"/>
        </w:rPr>
        <w:t xml:space="preserve">are </w:t>
      </w:r>
      <w:r w:rsidR="007274A0">
        <w:rPr>
          <w:rFonts w:hint="eastAsia"/>
          <w:lang w:eastAsia="zh-CN"/>
        </w:rPr>
        <w:t xml:space="preserve">the two most popular social network apps </w:t>
      </w:r>
      <w:r w:rsidR="00BD4391">
        <w:rPr>
          <w:lang w:eastAsia="zh-CN"/>
        </w:rPr>
        <w:t xml:space="preserve">in China and </w:t>
      </w:r>
      <w:r w:rsidR="00A5745C">
        <w:rPr>
          <w:rFonts w:hint="eastAsia"/>
          <w:lang w:eastAsia="zh-CN"/>
        </w:rPr>
        <w:t xml:space="preserve">have </w:t>
      </w:r>
      <w:r w:rsidR="00BD4391">
        <w:rPr>
          <w:lang w:eastAsia="zh-CN"/>
        </w:rPr>
        <w:t xml:space="preserve">over 200 </w:t>
      </w:r>
      <w:r w:rsidR="00A5745C">
        <w:rPr>
          <w:rFonts w:hint="eastAsia"/>
          <w:lang w:eastAsia="zh-CN"/>
        </w:rPr>
        <w:t>mill</w:t>
      </w:r>
      <w:r w:rsidR="007274A0">
        <w:rPr>
          <w:rFonts w:hint="eastAsia"/>
          <w:lang w:eastAsia="zh-CN"/>
        </w:rPr>
        <w:t>i</w:t>
      </w:r>
      <w:r w:rsidR="00A5745C">
        <w:rPr>
          <w:rFonts w:hint="eastAsia"/>
          <w:lang w:eastAsia="zh-CN"/>
        </w:rPr>
        <w:t>on</w:t>
      </w:r>
      <w:r w:rsidR="00BD4391">
        <w:rPr>
          <w:lang w:eastAsia="zh-CN"/>
        </w:rPr>
        <w:t xml:space="preserve"> </w:t>
      </w:r>
      <w:r w:rsidR="00A5745C">
        <w:rPr>
          <w:rFonts w:hint="eastAsia"/>
          <w:lang w:eastAsia="zh-CN"/>
        </w:rPr>
        <w:t>user</w:t>
      </w:r>
      <w:r w:rsidR="00BD4391">
        <w:rPr>
          <w:lang w:eastAsia="zh-CN"/>
        </w:rPr>
        <w:t>s (source)</w:t>
      </w:r>
      <w:r w:rsidR="00A5745C">
        <w:rPr>
          <w:rFonts w:hint="eastAsia"/>
          <w:lang w:eastAsia="zh-CN"/>
        </w:rPr>
        <w:t xml:space="preserve"> so it would be easy for people to </w:t>
      </w:r>
      <w:r w:rsidR="00BD4391">
        <w:rPr>
          <w:lang w:eastAsia="zh-CN"/>
        </w:rPr>
        <w:t>use them for authentication</w:t>
      </w:r>
      <w:r w:rsidR="007274A0">
        <w:rPr>
          <w:rFonts w:hint="eastAsia"/>
          <w:lang w:eastAsia="zh-CN"/>
        </w:rPr>
        <w:t>.</w:t>
      </w:r>
      <w:r w:rsidR="00EB00DA">
        <w:rPr>
          <w:rFonts w:hint="eastAsia"/>
          <w:lang w:eastAsia="zh-CN"/>
        </w:rPr>
        <w:t xml:space="preserve"> </w:t>
      </w:r>
      <w:r w:rsidR="00BD4391">
        <w:rPr>
          <w:lang w:eastAsia="zh-CN"/>
        </w:rPr>
        <w:t xml:space="preserve"> As well, I have created </w:t>
      </w:r>
      <w:r w:rsidR="00BD4391">
        <w:rPr>
          <w:rFonts w:hint="eastAsia"/>
          <w:lang w:eastAsia="zh-CN"/>
        </w:rPr>
        <w:t xml:space="preserve">Weibo </w:t>
      </w:r>
      <w:r w:rsidR="00BD4391">
        <w:rPr>
          <w:lang w:eastAsia="zh-CN"/>
        </w:rPr>
        <w:t>official</w:t>
      </w:r>
      <w:r w:rsidR="00BD4391">
        <w:rPr>
          <w:rFonts w:hint="eastAsia"/>
          <w:lang w:eastAsia="zh-CN"/>
        </w:rPr>
        <w:t xml:space="preserve"> account and Wechat </w:t>
      </w:r>
      <w:r w:rsidR="00BD4391">
        <w:rPr>
          <w:lang w:eastAsia="zh-CN"/>
        </w:rPr>
        <w:t>official</w:t>
      </w:r>
      <w:r w:rsidR="00BD4391">
        <w:rPr>
          <w:rFonts w:hint="eastAsia"/>
          <w:lang w:eastAsia="zh-CN"/>
        </w:rPr>
        <w:t xml:space="preserve"> account to spread </w:t>
      </w:r>
      <w:r w:rsidR="00BD4391">
        <w:rPr>
          <w:lang w:eastAsia="zh-CN"/>
        </w:rPr>
        <w:t>the</w:t>
      </w:r>
      <w:r w:rsidR="00BD4391">
        <w:rPr>
          <w:rFonts w:hint="eastAsia"/>
          <w:lang w:eastAsia="zh-CN"/>
        </w:rPr>
        <w:t xml:space="preserve"> i</w:t>
      </w:r>
      <w:r w:rsidR="00BD4391" w:rsidRPr="008D443D">
        <w:rPr>
          <w:lang w:eastAsia="zh-CN"/>
        </w:rPr>
        <w:t>nfluence</w:t>
      </w:r>
      <w:r w:rsidR="00BD4391">
        <w:rPr>
          <w:rFonts w:hint="eastAsia"/>
          <w:lang w:eastAsia="zh-CN"/>
        </w:rPr>
        <w:t xml:space="preserve"> of it.</w:t>
      </w:r>
      <w:r w:rsidR="00BD4391">
        <w:rPr>
          <w:lang w:eastAsia="zh-CN"/>
        </w:rPr>
        <w:t xml:space="preserve"> T</w:t>
      </w:r>
      <w:r w:rsidR="008D443D">
        <w:rPr>
          <w:rFonts w:hint="eastAsia"/>
          <w:lang w:eastAsia="zh-CN"/>
        </w:rPr>
        <w:t xml:space="preserve">he resource of the </w:t>
      </w:r>
      <w:r w:rsidR="00145CAE">
        <w:rPr>
          <w:rFonts w:hint="eastAsia"/>
          <w:lang w:eastAsia="zh-CN"/>
        </w:rPr>
        <w:t xml:space="preserve">social </w:t>
      </w:r>
      <w:r w:rsidR="008D443D">
        <w:rPr>
          <w:rFonts w:hint="eastAsia"/>
          <w:lang w:eastAsia="zh-CN"/>
        </w:rPr>
        <w:t xml:space="preserve">media is a very important part of the Food for Friends marketing. Also Food for Friends </w:t>
      </w:r>
      <w:r w:rsidR="00BD4391">
        <w:rPr>
          <w:lang w:eastAsia="zh-CN"/>
        </w:rPr>
        <w:t xml:space="preserve">has a </w:t>
      </w:r>
      <w:r w:rsidR="008D443D">
        <w:rPr>
          <w:lang w:eastAsia="zh-CN"/>
        </w:rPr>
        <w:t>official</w:t>
      </w:r>
      <w:r w:rsidR="008D443D">
        <w:rPr>
          <w:rFonts w:hint="eastAsia"/>
          <w:lang w:eastAsia="zh-CN"/>
        </w:rPr>
        <w:t xml:space="preserve"> </w:t>
      </w:r>
      <w:r w:rsidR="00CE28CC">
        <w:rPr>
          <w:lang w:eastAsia="zh-CN"/>
        </w:rPr>
        <w:t xml:space="preserve">Weibo </w:t>
      </w:r>
      <w:r w:rsidR="00145CAE">
        <w:rPr>
          <w:lang w:eastAsia="zh-CN"/>
        </w:rPr>
        <w:t>account</w:t>
      </w:r>
      <w:r w:rsidR="00CE28CC">
        <w:rPr>
          <w:lang w:eastAsia="zh-CN"/>
        </w:rPr>
        <w:t xml:space="preserve"> where users can</w:t>
      </w:r>
      <w:r w:rsidR="008D443D">
        <w:rPr>
          <w:rFonts w:hint="eastAsia"/>
          <w:lang w:eastAsia="zh-CN"/>
        </w:rPr>
        <w:t xml:space="preserve"> share the </w:t>
      </w:r>
      <w:r w:rsidR="00145CAE">
        <w:rPr>
          <w:rFonts w:hint="eastAsia"/>
          <w:lang w:eastAsia="zh-CN"/>
        </w:rPr>
        <w:t xml:space="preserve">food stories which users wrote in </w:t>
      </w:r>
      <w:r w:rsidR="00145CAE">
        <w:rPr>
          <w:lang w:eastAsia="zh-CN"/>
        </w:rPr>
        <w:t>the</w:t>
      </w:r>
      <w:r w:rsidR="00145CAE">
        <w:rPr>
          <w:rFonts w:hint="eastAsia"/>
          <w:lang w:eastAsia="zh-CN"/>
        </w:rPr>
        <w:t xml:space="preserve"> app, and at same time it will share special offers for people too.</w:t>
      </w:r>
    </w:p>
    <w:p w14:paraId="55021BD7" w14:textId="4CF2ED02" w:rsidR="00BD4391" w:rsidRPr="00BD4391" w:rsidRDefault="00BD4391" w:rsidP="00BD4391">
      <w:pPr>
        <w:spacing w:line="480" w:lineRule="auto"/>
        <w:ind w:firstLine="420"/>
        <w:rPr>
          <w:color w:val="FF0000"/>
          <w:lang w:eastAsia="zh-CN"/>
        </w:rPr>
      </w:pPr>
      <w:r w:rsidRPr="00BD4391">
        <w:rPr>
          <w:color w:val="FF0000"/>
          <w:lang w:eastAsia="zh-CN"/>
        </w:rPr>
        <w:t>Add screen shot of Weibo account.</w:t>
      </w:r>
    </w:p>
    <w:p w14:paraId="66197ADD" w14:textId="79D16A89" w:rsidR="00CE28CC" w:rsidRPr="00CE28CC" w:rsidRDefault="00BD4391" w:rsidP="00C04465">
      <w:pPr>
        <w:spacing w:line="480" w:lineRule="auto"/>
        <w:rPr>
          <w:lang w:eastAsia="zh-CN"/>
        </w:rPr>
      </w:pPr>
      <w:r>
        <w:rPr>
          <w:lang w:eastAsia="zh-CN"/>
        </w:rPr>
        <w:t xml:space="preserve">Can you provide examples of where you would advertise? Meet-up? Magazines? Clubs? </w:t>
      </w:r>
    </w:p>
    <w:p w14:paraId="2F6C610C" w14:textId="48B65495" w:rsidR="00A82817" w:rsidRDefault="00CE28CC" w:rsidP="00C04465">
      <w:pPr>
        <w:spacing w:line="480" w:lineRule="auto"/>
        <w:rPr>
          <w:lang w:eastAsia="zh-CN"/>
        </w:rPr>
      </w:pPr>
      <w:r>
        <w:rPr>
          <w:rFonts w:hint="eastAsia"/>
          <w:lang w:eastAsia="zh-CN"/>
        </w:rPr>
        <w:t xml:space="preserve">        </w:t>
      </w:r>
      <w:r w:rsidR="00A82817">
        <w:rPr>
          <w:rFonts w:hint="eastAsia"/>
          <w:lang w:eastAsia="zh-CN"/>
        </w:rPr>
        <w:t>The main</w:t>
      </w:r>
      <w:r w:rsidR="007C5967">
        <w:rPr>
          <w:rFonts w:hint="eastAsia"/>
          <w:lang w:eastAsia="zh-CN"/>
        </w:rPr>
        <w:t xml:space="preserve"> income of the app is from a</w:t>
      </w:r>
      <w:r w:rsidR="00A82817">
        <w:rPr>
          <w:rFonts w:hint="eastAsia"/>
          <w:lang w:eastAsia="zh-CN"/>
        </w:rPr>
        <w:t>dvertisement</w:t>
      </w:r>
      <w:r w:rsidR="007C5967">
        <w:rPr>
          <w:rFonts w:hint="eastAsia"/>
          <w:lang w:eastAsia="zh-CN"/>
        </w:rPr>
        <w:t>s, and most of the a</w:t>
      </w:r>
      <w:r w:rsidR="00A82817">
        <w:rPr>
          <w:rFonts w:hint="eastAsia"/>
          <w:lang w:eastAsia="zh-CN"/>
        </w:rPr>
        <w:t>dvertiser</w:t>
      </w:r>
      <w:r w:rsidR="007C5967">
        <w:rPr>
          <w:rFonts w:hint="eastAsia"/>
          <w:lang w:eastAsia="zh-CN"/>
        </w:rPr>
        <w:t>s</w:t>
      </w:r>
      <w:r w:rsidR="00A82817">
        <w:rPr>
          <w:rFonts w:hint="eastAsia"/>
          <w:lang w:eastAsia="zh-CN"/>
        </w:rPr>
        <w:t xml:space="preserve"> </w:t>
      </w:r>
      <w:r w:rsidR="007C5967">
        <w:rPr>
          <w:rFonts w:hint="eastAsia"/>
          <w:lang w:eastAsia="zh-CN"/>
        </w:rPr>
        <w:t>will</w:t>
      </w:r>
      <w:r w:rsidR="00A82817">
        <w:rPr>
          <w:rFonts w:hint="eastAsia"/>
          <w:lang w:eastAsia="zh-CN"/>
        </w:rPr>
        <w:t xml:space="preserve"> be restaurant</w:t>
      </w:r>
      <w:r w:rsidR="007C5967">
        <w:rPr>
          <w:rFonts w:hint="eastAsia"/>
          <w:lang w:eastAsia="zh-CN"/>
        </w:rPr>
        <w:t>s</w:t>
      </w:r>
      <w:r w:rsidR="00A82817">
        <w:rPr>
          <w:rFonts w:hint="eastAsia"/>
          <w:lang w:eastAsia="zh-CN"/>
        </w:rPr>
        <w:t>, food market</w:t>
      </w:r>
      <w:r w:rsidR="007C5967">
        <w:rPr>
          <w:rFonts w:hint="eastAsia"/>
          <w:lang w:eastAsia="zh-CN"/>
        </w:rPr>
        <w:t>s</w:t>
      </w:r>
      <w:r w:rsidR="00A82817">
        <w:rPr>
          <w:rFonts w:hint="eastAsia"/>
          <w:lang w:eastAsia="zh-CN"/>
        </w:rPr>
        <w:t>, hotel</w:t>
      </w:r>
      <w:r w:rsidR="007C5967">
        <w:rPr>
          <w:rFonts w:hint="eastAsia"/>
          <w:lang w:eastAsia="zh-CN"/>
        </w:rPr>
        <w:t>s, theaters, tour guides</w:t>
      </w:r>
      <w:r w:rsidR="00A82817">
        <w:rPr>
          <w:rFonts w:hint="eastAsia"/>
          <w:lang w:eastAsia="zh-CN"/>
        </w:rPr>
        <w:t xml:space="preserve">. If people </w:t>
      </w:r>
      <w:r w:rsidR="00A82817">
        <w:rPr>
          <w:lang w:eastAsia="zh-CN"/>
        </w:rPr>
        <w:t>don’t</w:t>
      </w:r>
      <w:r w:rsidR="00A82817">
        <w:rPr>
          <w:rFonts w:hint="eastAsia"/>
          <w:lang w:eastAsia="zh-CN"/>
        </w:rPr>
        <w:t xml:space="preserve"> want to see the Ads, they could choose to pay $0.99 to remove the advertisement. </w:t>
      </w:r>
    </w:p>
    <w:p w14:paraId="52CCEE88" w14:textId="44FD95C4" w:rsidR="00CE28CC" w:rsidRDefault="00CE28CC" w:rsidP="00C04465">
      <w:pPr>
        <w:spacing w:line="480" w:lineRule="auto"/>
        <w:rPr>
          <w:lang w:eastAsia="zh-CN"/>
        </w:rPr>
      </w:pPr>
      <w:r>
        <w:rPr>
          <w:lang w:eastAsia="zh-CN"/>
        </w:rPr>
        <w:t>Comarketing</w:t>
      </w:r>
    </w:p>
    <w:p w14:paraId="1AE7ADA7" w14:textId="43B4CCD1" w:rsidR="00CE28CC" w:rsidRDefault="00CE28CC" w:rsidP="00C04465">
      <w:pPr>
        <w:spacing w:line="480" w:lineRule="auto"/>
        <w:rPr>
          <w:lang w:eastAsia="zh-CN"/>
        </w:rPr>
      </w:pPr>
      <w:r>
        <w:rPr>
          <w:lang w:eastAsia="zh-CN"/>
        </w:rPr>
        <w:lastRenderedPageBreak/>
        <w:t>Work with restaurants and meet-up groups</w:t>
      </w:r>
      <w:r w:rsidR="002466B1">
        <w:rPr>
          <w:lang w:eastAsia="zh-CN"/>
        </w:rPr>
        <w:t xml:space="preserve"> (for example meetup.com, gofindfriends.com), citysocializer.com</w:t>
      </w:r>
    </w:p>
    <w:p w14:paraId="4103FA6B" w14:textId="60759862" w:rsidR="00CE28CC" w:rsidRDefault="00CE28CC" w:rsidP="00C04465">
      <w:pPr>
        <w:spacing w:line="480" w:lineRule="auto"/>
        <w:rPr>
          <w:lang w:eastAsia="zh-CN"/>
        </w:rPr>
      </w:pPr>
      <w:r>
        <w:rPr>
          <w:lang w:eastAsia="zh-CN"/>
        </w:rPr>
        <w:t>Provide coupons</w:t>
      </w:r>
      <w:r w:rsidR="002466B1">
        <w:rPr>
          <w:lang w:eastAsia="zh-CN"/>
        </w:rPr>
        <w:t xml:space="preserve"> as an incentive to sign up.</w:t>
      </w:r>
    </w:p>
    <w:p w14:paraId="0A2249CB" w14:textId="008237E8" w:rsidR="002466B1" w:rsidRDefault="002466B1" w:rsidP="00C04465">
      <w:pPr>
        <w:spacing w:line="480" w:lineRule="auto"/>
        <w:rPr>
          <w:lang w:eastAsia="zh-CN"/>
        </w:rPr>
      </w:pPr>
      <w:r>
        <w:rPr>
          <w:lang w:eastAsia="zh-CN"/>
        </w:rPr>
        <w:t xml:space="preserve">BIG QUESTION </w:t>
      </w:r>
    </w:p>
    <w:p w14:paraId="1A63C4D1" w14:textId="19CD63EF" w:rsidR="002466B1" w:rsidRDefault="002466B1" w:rsidP="00C04465">
      <w:pPr>
        <w:spacing w:line="480" w:lineRule="auto"/>
        <w:rPr>
          <w:lang w:eastAsia="zh-CN"/>
        </w:rPr>
      </w:pPr>
      <w:r>
        <w:rPr>
          <w:lang w:eastAsia="zh-CN"/>
        </w:rPr>
        <w:t>How do you convince people to share their private information?</w:t>
      </w:r>
    </w:p>
    <w:p w14:paraId="1EA778AE" w14:textId="4F0F05F1" w:rsidR="002466B1" w:rsidRDefault="002466B1" w:rsidP="002466B1">
      <w:pPr>
        <w:pStyle w:val="af3"/>
        <w:numPr>
          <w:ilvl w:val="0"/>
          <w:numId w:val="20"/>
        </w:numPr>
        <w:spacing w:line="480" w:lineRule="auto"/>
        <w:rPr>
          <w:lang w:eastAsia="zh-CN"/>
        </w:rPr>
      </w:pPr>
      <w:r>
        <w:rPr>
          <w:lang w:eastAsia="zh-CN"/>
        </w:rPr>
        <w:t>Perhaps make phone number optional, and allow email only.</w:t>
      </w:r>
    </w:p>
    <w:p w14:paraId="24AE9649" w14:textId="77777777" w:rsidR="007C5967" w:rsidRDefault="007C5967" w:rsidP="00C04465">
      <w:pPr>
        <w:spacing w:line="480" w:lineRule="auto"/>
        <w:rPr>
          <w:lang w:eastAsia="zh-CN"/>
        </w:rPr>
      </w:pPr>
    </w:p>
    <w:p w14:paraId="7C727D67" w14:textId="54FBFAB9" w:rsidR="004A3908" w:rsidRDefault="00233BE5" w:rsidP="00233BE5">
      <w:pPr>
        <w:pStyle w:val="1"/>
      </w:pPr>
      <w:bookmarkStart w:id="28" w:name="_Toc322965066"/>
      <w:r>
        <w:t>Outcomes and Conclusions</w:t>
      </w:r>
      <w:bookmarkEnd w:id="28"/>
    </w:p>
    <w:p w14:paraId="61CE7B99" w14:textId="7DE82E1D" w:rsidR="00233BE5" w:rsidRDefault="00B72F7D" w:rsidP="00B72F7D">
      <w:pPr>
        <w:pStyle w:val="2"/>
      </w:pPr>
      <w:bookmarkStart w:id="29" w:name="_Toc322965067"/>
      <w:r>
        <w:t>What Worked</w:t>
      </w:r>
      <w:bookmarkEnd w:id="29"/>
    </w:p>
    <w:p w14:paraId="53F34F2A" w14:textId="3830E62F" w:rsidR="00D16CE1" w:rsidRDefault="00B72F7D" w:rsidP="00D16CE1">
      <w:pPr>
        <w:pStyle w:val="2"/>
        <w:rPr>
          <w:lang w:eastAsia="zh-CN"/>
        </w:rPr>
      </w:pPr>
      <w:bookmarkStart w:id="30" w:name="_Toc322965068"/>
      <w:r>
        <w:t>What Did Not Work</w:t>
      </w:r>
      <w:bookmarkEnd w:id="30"/>
    </w:p>
    <w:p w14:paraId="6885A0A6" w14:textId="5C877809" w:rsidR="00100E79" w:rsidRDefault="00D51227" w:rsidP="00D51227">
      <w:pPr>
        <w:rPr>
          <w:lang w:eastAsia="zh-CN"/>
        </w:rPr>
      </w:pPr>
      <w:r>
        <w:rPr>
          <w:rFonts w:hint="eastAsia"/>
          <w:lang w:eastAsia="zh-CN"/>
        </w:rPr>
        <w:t xml:space="preserve">What did you leave out??? </w:t>
      </w:r>
      <w:bookmarkStart w:id="31" w:name="_Toc322965069"/>
      <w:r>
        <w:rPr>
          <w:rFonts w:hint="eastAsia"/>
          <w:lang w:eastAsia="zh-CN"/>
        </w:rPr>
        <w:t xml:space="preserve"> For example tourist destination information </w:t>
      </w:r>
      <w:r w:rsidR="00314BB8">
        <w:t>Options For Expansion</w:t>
      </w:r>
      <w:bookmarkEnd w:id="31"/>
    </w:p>
    <w:p w14:paraId="5414D2D3" w14:textId="289A9636" w:rsidR="00D51227" w:rsidRDefault="00D51227" w:rsidP="00D51227">
      <w:pPr>
        <w:rPr>
          <w:lang w:eastAsia="zh-CN"/>
        </w:rPr>
      </w:pPr>
      <w:r>
        <w:rPr>
          <w:rFonts w:hint="eastAsia"/>
          <w:lang w:eastAsia="zh-CN"/>
        </w:rPr>
        <w:t>W</w:t>
      </w:r>
      <w:r>
        <w:rPr>
          <w:lang w:eastAsia="zh-CN"/>
        </w:rPr>
        <w:t>h</w:t>
      </w:r>
      <w:r>
        <w:rPr>
          <w:rFonts w:hint="eastAsia"/>
          <w:lang w:eastAsia="zh-CN"/>
        </w:rPr>
        <w:t>at would I do next?</w:t>
      </w:r>
    </w:p>
    <w:p w14:paraId="0E63CA6B" w14:textId="7CC5C8DF" w:rsidR="002466B1" w:rsidRPr="007A46B6" w:rsidRDefault="002466B1" w:rsidP="002466B1">
      <w:pPr>
        <w:pStyle w:val="af3"/>
        <w:numPr>
          <w:ilvl w:val="0"/>
          <w:numId w:val="20"/>
        </w:numPr>
        <w:rPr>
          <w:lang w:eastAsia="zh-CN"/>
        </w:rPr>
      </w:pPr>
      <w:r>
        <w:rPr>
          <w:lang w:eastAsia="zh-CN"/>
        </w:rPr>
        <w:t xml:space="preserve">Complete functionality, such as …. </w:t>
      </w:r>
      <w:bookmarkStart w:id="32" w:name="_GoBack"/>
      <w:bookmarkEnd w:id="32"/>
    </w:p>
    <w:p w14:paraId="337D3AC3" w14:textId="77777777" w:rsidR="00D54918" w:rsidRDefault="00D54918">
      <w:r>
        <w:br w:type="page"/>
      </w:r>
    </w:p>
    <w:p w14:paraId="1940611D" w14:textId="784019FA" w:rsidR="004B3AD6" w:rsidRDefault="00A429A8" w:rsidP="00100E79">
      <w:pPr>
        <w:spacing w:line="480" w:lineRule="auto"/>
        <w:rPr>
          <w:rFonts w:cs="Times New Roman"/>
        </w:rPr>
      </w:pPr>
      <w:r>
        <w:rPr>
          <w:rFonts w:cs="Times New Roman"/>
        </w:rPr>
        <w:lastRenderedPageBreak/>
        <w:t>Appendix 1: User Agreement</w:t>
      </w:r>
    </w:p>
    <w:p w14:paraId="2A4A7F99" w14:textId="5B7EBBCA" w:rsidR="00A429A8" w:rsidRDefault="00A429A8" w:rsidP="00A429A8">
      <w:pPr>
        <w:autoSpaceDE w:val="0"/>
        <w:autoSpaceDN w:val="0"/>
        <w:adjustRightInd w:val="0"/>
        <w:spacing w:line="480" w:lineRule="auto"/>
        <w:rPr>
          <w:rFonts w:cs="Times New Roman"/>
          <w:color w:val="262626"/>
        </w:rPr>
      </w:pPr>
      <w:r>
        <w:rPr>
          <w:rFonts w:cs="Times New Roman"/>
          <w:color w:val="262626"/>
        </w:rPr>
        <w:t>LICENSED APPLICATION END USER LICENSE AGREEMENT</w:t>
      </w:r>
    </w:p>
    <w:p w14:paraId="3B5189A2" w14:textId="27F72CA5" w:rsidR="00A429A8" w:rsidRDefault="00A429A8" w:rsidP="00A429A8">
      <w:pPr>
        <w:autoSpaceDE w:val="0"/>
        <w:autoSpaceDN w:val="0"/>
        <w:adjustRightInd w:val="0"/>
        <w:rPr>
          <w:rFonts w:cs="Times New Roman"/>
          <w:color w:val="262626"/>
        </w:rPr>
      </w:pPr>
      <w:r>
        <w:rPr>
          <w:rFonts w:cs="Times New Roman"/>
          <w:color w:val="262626"/>
        </w:rPr>
        <w:t>The Product transacted through the service are licensed, not sold, to you for use only under the terms of this license. The licensor (“Application Provider”) reserves all rights not expressly granted to You. The Product that is subject to this license is referred to in this license as the “Licensed Application.”</w:t>
      </w:r>
    </w:p>
    <w:p w14:paraId="4219D55B" w14:textId="77777777" w:rsidR="00A429A8" w:rsidRDefault="00A429A8" w:rsidP="00A429A8">
      <w:pPr>
        <w:autoSpaceDE w:val="0"/>
        <w:autoSpaceDN w:val="0"/>
        <w:adjustRightInd w:val="0"/>
        <w:rPr>
          <w:rFonts w:cs="Times New Roman"/>
          <w:color w:val="262626"/>
        </w:rPr>
      </w:pPr>
      <w:r>
        <w:rPr>
          <w:rFonts w:cs="Times New Roman"/>
          <w:color w:val="262626"/>
        </w:rPr>
        <w:t>a. Scope of License: This license granted to you for the Licensed Application by Application Provider is limited to a non-transferable license to use the Licensed Application on any iPhone or iPod touch that You own or control and as permitted by the Usage Rules set forth in Section 9.b. of the App Store Terms and Conditions (the “Usage Rules”). This license does not allow you to use the Licensed Application on any iPod touch or iPhone that You do not own or control, and You may not distribute or make the Licensed Application available over a network where it could be used by multiple devices at the same time. You may not rent, lease, lend, sell, redistribute or sublicense the Licensed Application. You may not copy (except as expressly permitted by this license and the Usage Rules), decompile, reverse engineer, disassemble, attempt to derive the source code of, modify, or create derivative works of the Licensed Application, any updates, or any part thereof (except as and only to the extent any foregoing restriction is prohibited by applicable law or to the extent as may be permitted by the licensing terms governing use of any open sourced components included with the Licensed Application). Any attempt to do so is a violation of the rights of the Application Provider and its licensors. If You breach this restriction, You may be subject to prosecution and damages. The terms of the license will govern any upgrades provided by Application Provider that replace and/or supplement the original Product, unless such upgrade is accompanied by a separate license in which case the terms of that license will govern.</w:t>
      </w:r>
    </w:p>
    <w:p w14:paraId="741AE52A" w14:textId="77777777" w:rsidR="00A429A8" w:rsidRDefault="00A429A8" w:rsidP="00A429A8">
      <w:pPr>
        <w:autoSpaceDE w:val="0"/>
        <w:autoSpaceDN w:val="0"/>
        <w:adjustRightInd w:val="0"/>
        <w:rPr>
          <w:rFonts w:cs="Times New Roman"/>
          <w:color w:val="262626"/>
        </w:rPr>
      </w:pPr>
    </w:p>
    <w:p w14:paraId="46D665AF" w14:textId="77777777" w:rsidR="00A429A8" w:rsidRDefault="00A429A8" w:rsidP="00A429A8">
      <w:pPr>
        <w:autoSpaceDE w:val="0"/>
        <w:autoSpaceDN w:val="0"/>
        <w:adjustRightInd w:val="0"/>
        <w:rPr>
          <w:rFonts w:cs="Times New Roman"/>
          <w:color w:val="262626"/>
        </w:rPr>
      </w:pPr>
      <w:r>
        <w:rPr>
          <w:rFonts w:cs="Times New Roman"/>
          <w:color w:val="262626"/>
        </w:rPr>
        <w:t>b. Consent to Use of Data: You agree that Application Provider may collect and use technical data and related information, including but not limited to technical information about Your device, system and application software, and peripherals, that is gathered periodically to facilitate the provision of software updates, product support and other services to You (if any) related to the Licensed Application. Application Provider may use this information, as long as it is in a form that does not personally identify You, to improve its products or to provide services or technologies to You.</w:t>
      </w:r>
    </w:p>
    <w:p w14:paraId="2A07B3EE" w14:textId="77777777" w:rsidR="00A429A8" w:rsidRDefault="00A429A8" w:rsidP="00A429A8">
      <w:pPr>
        <w:autoSpaceDE w:val="0"/>
        <w:autoSpaceDN w:val="0"/>
        <w:adjustRightInd w:val="0"/>
        <w:rPr>
          <w:rFonts w:cs="Times New Roman"/>
          <w:color w:val="262626"/>
        </w:rPr>
      </w:pPr>
    </w:p>
    <w:p w14:paraId="048E84A3" w14:textId="77777777" w:rsidR="00A429A8" w:rsidRDefault="00A429A8" w:rsidP="00A429A8">
      <w:pPr>
        <w:autoSpaceDE w:val="0"/>
        <w:autoSpaceDN w:val="0"/>
        <w:adjustRightInd w:val="0"/>
        <w:rPr>
          <w:rFonts w:cs="Times New Roman"/>
          <w:color w:val="262626"/>
        </w:rPr>
      </w:pPr>
      <w:r>
        <w:rPr>
          <w:rFonts w:cs="Times New Roman"/>
          <w:color w:val="262626"/>
        </w:rPr>
        <w:t>c. Termination. The license is effective until terminated by You or Application Provider. Your rights under this license will terminate automatically without notice from the Application Provider if You fail to comply with any term(s) of this license. Upon termination of the license, You shall cease all use of the Licensed Application, and destroy all copies, full or partial, of the Licensed Application.</w:t>
      </w:r>
    </w:p>
    <w:p w14:paraId="6A830627" w14:textId="77777777" w:rsidR="00A429A8" w:rsidRDefault="00A429A8" w:rsidP="00A429A8">
      <w:pPr>
        <w:autoSpaceDE w:val="0"/>
        <w:autoSpaceDN w:val="0"/>
        <w:adjustRightInd w:val="0"/>
        <w:rPr>
          <w:rFonts w:cs="Times New Roman"/>
          <w:color w:val="262626"/>
        </w:rPr>
      </w:pPr>
    </w:p>
    <w:p w14:paraId="3F8FF510" w14:textId="77777777" w:rsidR="00A429A8" w:rsidRDefault="00A429A8" w:rsidP="00A429A8">
      <w:pPr>
        <w:autoSpaceDE w:val="0"/>
        <w:autoSpaceDN w:val="0"/>
        <w:adjustRightInd w:val="0"/>
        <w:rPr>
          <w:rFonts w:cs="Times New Roman"/>
          <w:color w:val="262626"/>
        </w:rPr>
      </w:pPr>
      <w:r>
        <w:rPr>
          <w:rFonts w:cs="Times New Roman"/>
          <w:color w:val="262626"/>
        </w:rPr>
        <w:t>d. Services; Third Party Materials. The Licensed Application may enable access to Application Provider’s and third party services and web sites (collectively and individually, "Services"). Use of the Services may require Internet access and that You accept additional terms of service.</w:t>
      </w:r>
    </w:p>
    <w:p w14:paraId="10B93A10" w14:textId="77777777" w:rsidR="00A429A8" w:rsidRDefault="00A429A8" w:rsidP="00A429A8">
      <w:pPr>
        <w:autoSpaceDE w:val="0"/>
        <w:autoSpaceDN w:val="0"/>
        <w:adjustRightInd w:val="0"/>
        <w:rPr>
          <w:rFonts w:cs="Times New Roman"/>
          <w:color w:val="262626"/>
        </w:rPr>
      </w:pPr>
    </w:p>
    <w:p w14:paraId="2CF523B9" w14:textId="77777777" w:rsidR="00A429A8" w:rsidRDefault="00A429A8" w:rsidP="00A429A8">
      <w:pPr>
        <w:autoSpaceDE w:val="0"/>
        <w:autoSpaceDN w:val="0"/>
        <w:adjustRightInd w:val="0"/>
        <w:rPr>
          <w:rFonts w:cs="Times New Roman"/>
          <w:color w:val="262626"/>
        </w:rPr>
      </w:pPr>
      <w:r>
        <w:rPr>
          <w:rFonts w:cs="Times New Roman"/>
          <w:color w:val="262626"/>
        </w:rPr>
        <w:t>You understand that by using any of the Services, You may encounter content that may be deemed offensive, indecent, or objectionable, which content may or may not be identified as having explicit language, and that the results of any search or entering of a particular URL may automatically and unintentionally generate links or references to objectionable material. Nevertheless, You agree to use the Services at Your sole risk and that the Application Provider shall not have any liability to You for content that may be found to be offensive, indecent, or objectionable.</w:t>
      </w:r>
    </w:p>
    <w:p w14:paraId="5368349E" w14:textId="77777777" w:rsidR="00A429A8" w:rsidRDefault="00A429A8" w:rsidP="00A429A8">
      <w:pPr>
        <w:autoSpaceDE w:val="0"/>
        <w:autoSpaceDN w:val="0"/>
        <w:adjustRightInd w:val="0"/>
        <w:rPr>
          <w:rFonts w:cs="Times New Roman"/>
          <w:color w:val="262626"/>
        </w:rPr>
      </w:pPr>
    </w:p>
    <w:p w14:paraId="5FB76504" w14:textId="77777777" w:rsidR="00A429A8" w:rsidRDefault="00A429A8" w:rsidP="00A429A8">
      <w:pPr>
        <w:autoSpaceDE w:val="0"/>
        <w:autoSpaceDN w:val="0"/>
        <w:adjustRightInd w:val="0"/>
        <w:rPr>
          <w:rFonts w:cs="Times New Roman"/>
          <w:color w:val="262626"/>
        </w:rPr>
      </w:pPr>
      <w:r>
        <w:rPr>
          <w:rFonts w:cs="Times New Roman"/>
          <w:color w:val="262626"/>
        </w:rPr>
        <w:t xml:space="preserve">Certain Services may display, include or make available content, data, information, applications or materials from third parties (“Third Party Materials”) or provide links to certain third party web sites. By using the Services, You acknowledge and agree that the Application Provider is not responsible for examining or evaluating the content, accuracy, completeness, timeliness, validity, copyright compliance, legality, decency, quality or any other aspect of such Third Party Materials or web sites. The Application Provider does not warrant or endorse and does not assume and will not have any liability or responsibility to You or any other person for any third-party Services, Third Party Materials or web sites, or for any other materials, products, or services of third parties. Third Party Materials and links to other web sites are provided solely as a convenience to You. Financial information displayed by any Services is for general informational purposes only and is not intended to be relied upon as investment advice. </w:t>
      </w:r>
    </w:p>
    <w:p w14:paraId="19AB3F92" w14:textId="77777777" w:rsidR="00A429A8" w:rsidRDefault="00A429A8" w:rsidP="00A429A8">
      <w:pPr>
        <w:autoSpaceDE w:val="0"/>
        <w:autoSpaceDN w:val="0"/>
        <w:adjustRightInd w:val="0"/>
        <w:rPr>
          <w:rFonts w:cs="Times New Roman"/>
          <w:color w:val="262626"/>
        </w:rPr>
      </w:pPr>
      <w:r>
        <w:rPr>
          <w:rFonts w:cs="Times New Roman"/>
          <w:color w:val="262626"/>
        </w:rPr>
        <w:t>You agree that any Services contain proprietary content, information and material that is protected by applicable intellectual property and other laws, including but not limited to copyright, and that You will not use such proprietary content, information or materials in any way whatsoever except for permitted use of the Services. No portion of the Services may be reproduced in any form or by any means. You agree not to modify, rent, lease, loan, sell, distribute, or create derivative works based on the Services, in any manner, and You shall not exploit the Services in any unauthorized way whatsoever, including but not limited to, by trespass or burdening network capacity. You further agree not to use the Services in any manner to harass, abuse, stalk, threaten, defame or otherwise infringe or violate the rights of any other party, and that the Application Provider is not in any way responsible for any such use by You, nor for any harassing, threatening, defamatory, offensive or illegal messages or transmissions that You may receive as a result of using any of the Services.</w:t>
      </w:r>
    </w:p>
    <w:p w14:paraId="59B273D8" w14:textId="77777777" w:rsidR="00A429A8" w:rsidRDefault="00A429A8" w:rsidP="00A429A8">
      <w:pPr>
        <w:autoSpaceDE w:val="0"/>
        <w:autoSpaceDN w:val="0"/>
        <w:adjustRightInd w:val="0"/>
        <w:rPr>
          <w:rFonts w:cs="Times New Roman"/>
          <w:color w:val="262626"/>
        </w:rPr>
      </w:pPr>
    </w:p>
    <w:p w14:paraId="2E12FAF7" w14:textId="77777777" w:rsidR="00A429A8" w:rsidRDefault="00A429A8" w:rsidP="00A429A8">
      <w:pPr>
        <w:autoSpaceDE w:val="0"/>
        <w:autoSpaceDN w:val="0"/>
        <w:adjustRightInd w:val="0"/>
        <w:rPr>
          <w:rFonts w:cs="Times New Roman"/>
          <w:color w:val="262626"/>
        </w:rPr>
      </w:pPr>
      <w:r>
        <w:rPr>
          <w:rFonts w:cs="Times New Roman"/>
          <w:color w:val="262626"/>
        </w:rPr>
        <w:t xml:space="preserve"> e. NO WARRANTY: YOU EXPRESSLY ACKNOWLEDGE AND AGREE THAT USE OF THE LICENSED APPLICATION IS AT YOUR SOLE RISK AND THAT THE ENTIRE RISK AS TO SATISFACTORY QUALITY, PERFORMANCE, ACCURACY AND EFFORT IS WITH YOU. TO THE MAXIMUM EXTENT PERMITTED BY APPLICABLE LAW, THE LICENSED APPLICATION AND ANY SERVICES PERFORMED OR PROVIDED BY THE LICENSED APPLICATION ("SERVICES") ARE PROVIDED "AS IS" AND “AS AVAILABLE”, WITH ALL FAULTS AND WITHOUT WARRANTY OF ANY KIND, AND APPLICATION PROVIDER HEREBY DISCLAIMS ALL WARRANTIES AND CONDITIONS WITH RESPECT TO THE LICENSED APPLICATION AND ANY SERVICES, EITHER EXPRESS, IMPLIED OR STATUTORY, INCLUDING, BUT NOT LIMITED TO, THE </w:t>
      </w:r>
      <w:r>
        <w:rPr>
          <w:rFonts w:cs="Times New Roman"/>
          <w:color w:val="262626"/>
        </w:rPr>
        <w:lastRenderedPageBreak/>
        <w:t>IMPLIED WARRANTIES AND/OR CONDITIONS OF MERCHANTABILITY, OF SATISFACTORY QUALITY, OF FITNESS FOR A PARTICULAR PURPOSE, OF ACCURACY, OF QUIET ENJOYMENT, AND NON-INFRINGEMENT OF THIRD PARTY RIGHTS. APPLICATION PROVIDER DOES NOT WARRANT AGAINST INTERFERENCE WITH YOUR ENJOYMENT OF THE LICENSED APPLICATION, THAT THE FUNCTIONS CONTAINED IN, OR SERVICES PERFORMED OR PROVIDED BY, THE LICENSED APPLICATION WILL MEET YOUR REQUIREMENTS, THAT THE OPERATION OF THE LICENSED APPLICATION OR SERVICES WILL BE UNINTERRUPTED OR ERROR-FREE, OR THAT DEFECTS IN THE LICENSED APPLICATION OR SERVICES WILL BE CORRECTED. NO ORAL OR WRITTEN INFORMATION OR ADVICE GIVEN BY APPLICATION PROVIDER OR ITS AUTHORIZED REPRESENTATIVE SHALL CREATE A WARRANTY. SHOULD THE LICENSED APPLICATION OR SERVICES PROVE DEFECTIVE, YOU ASSUME THE ENTIRE COST OF ALL NECESSARY SERVICING, REPAIR OR CORRECTION. SOME JURISDICTIONS DO NOT ALLOW THE EXCLUSION OF IMPLIED WARRANTIES OR LIMITATIONS ON APPLICABLE STATUTORY RIGHTS OF A CONSUMER, SO THE ABOVE EXCLUSION AND LIMITATIONS MAY NOT APPLY TO YOU.</w:t>
      </w:r>
    </w:p>
    <w:p w14:paraId="293292E0" w14:textId="77777777" w:rsidR="00A429A8" w:rsidRDefault="00A429A8" w:rsidP="00A429A8">
      <w:pPr>
        <w:autoSpaceDE w:val="0"/>
        <w:autoSpaceDN w:val="0"/>
        <w:adjustRightInd w:val="0"/>
        <w:rPr>
          <w:rFonts w:cs="Times New Roman"/>
          <w:color w:val="262626"/>
        </w:rPr>
      </w:pPr>
    </w:p>
    <w:p w14:paraId="7959773B" w14:textId="1439573F" w:rsidR="00A429A8" w:rsidRPr="004B3AD6" w:rsidRDefault="00A429A8" w:rsidP="00A429A8">
      <w:pPr>
        <w:rPr>
          <w:rFonts w:cs="Times New Roman"/>
        </w:rPr>
      </w:pPr>
      <w:r>
        <w:rPr>
          <w:rFonts w:cs="Times New Roman"/>
          <w:color w:val="262626"/>
        </w:rPr>
        <w:t>f. Limitation of Liability. TO THE EXTENT NOT PROHIBITED BY LAW, IN NO EVENT SHALL APPLICATION PROVIDER BE LIABLE FOR PERSONAL INJURY, OR ANY INCIDENTAL, SPECIAL, INDIRECT OR CONSEQUENTIAL DAMAGES WHATSOEVER, INCLUDING, WITHOUT LIMITATION, DAMAGES FOR LOSS OF PROFITS, LOSS OF DATA, BUSINESS INTERRUPTION OR ANY OTHER COMMERCIAL DAMAGES OR LOSSES, ARISING OUT OF OR RELATED TO YOUR USE OR INABILITY TO USE THE LICENSED APPLICATION, HOWEVER CAUSED, REGARDLESS OF THE THEORY OF LIABILITY (CONTRACT, TORT OR OTHERWISE) AND EVEN IF APPLICATION PROVIDER HAS BEEN ADVISED OF THE POSSIBILITY OF SUCH DAMAGES. SOME JURISDICTIONS DO NOT ALLOW THE LIMITATION OF LIABILITY FOR PERSONAL INJURY, OR OF INCIDENTAL OR CONSEQUENTIAL DAMAGES, SO THIS LIMITATION MAY NOT APPLY TO YOU. In no event shall Application Provider’s total liability to you for all damages (other than as may be required by applicable law in cases involving personal injury) exceed the amount of fifty dollars ($50.00). The foregoing limitations will apply even if the above stated remedy fails of its essential purpose.</w:t>
      </w:r>
    </w:p>
    <w:p w14:paraId="408263A0" w14:textId="2F6BDEEB" w:rsidR="00631846" w:rsidRDefault="004F0B3A" w:rsidP="00631846">
      <w:pPr>
        <w:pStyle w:val="Body"/>
        <w:spacing w:line="480" w:lineRule="auto"/>
        <w:rPr>
          <w:szCs w:val="24"/>
        </w:rPr>
      </w:pPr>
      <w:r>
        <w:rPr>
          <w:rFonts w:eastAsia="Times New Roman"/>
          <w:color w:val="auto"/>
          <w:szCs w:val="24"/>
          <w:lang w:bidi="x-none"/>
        </w:rPr>
        <w:tab/>
      </w:r>
    </w:p>
    <w:p w14:paraId="739402BC" w14:textId="58E2500D" w:rsidR="004F0B3A" w:rsidRPr="005B61FF" w:rsidRDefault="004F0B3A" w:rsidP="004F0B3A">
      <w:pPr>
        <w:pStyle w:val="Body"/>
        <w:spacing w:line="480" w:lineRule="auto"/>
        <w:rPr>
          <w:szCs w:val="24"/>
        </w:rPr>
      </w:pPr>
      <w:r>
        <w:rPr>
          <w:szCs w:val="24"/>
        </w:rPr>
        <w:t xml:space="preserve"> </w:t>
      </w:r>
    </w:p>
    <w:p w14:paraId="0E4B204C" w14:textId="5F0B7107" w:rsidR="00C401AF" w:rsidRPr="00657C0B" w:rsidRDefault="00C401AF" w:rsidP="00001E55">
      <w:pPr>
        <w:spacing w:line="480" w:lineRule="auto"/>
        <w:rPr>
          <w:rFonts w:cs="Times New Roman"/>
        </w:rPr>
      </w:pPr>
    </w:p>
    <w:sectPr w:rsidR="00C401AF" w:rsidRPr="00657C0B" w:rsidSect="0008513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766CAD" w14:textId="77777777" w:rsidR="00490046" w:rsidRDefault="00490046" w:rsidP="00EE7B84">
      <w:r>
        <w:separator/>
      </w:r>
    </w:p>
  </w:endnote>
  <w:endnote w:type="continuationSeparator" w:id="0">
    <w:p w14:paraId="6A8ACFBB" w14:textId="77777777" w:rsidR="00490046" w:rsidRDefault="00490046" w:rsidP="00EE7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0000000000000000000"/>
    <w:charset w:val="4D"/>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ヒラギノ角ゴ Pro W3">
    <w:charset w:val="80"/>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Arial Hebrew">
    <w:panose1 w:val="00000000000000000000"/>
    <w:charset w:val="B1"/>
    <w:family w:val="auto"/>
    <w:pitch w:val="variable"/>
    <w:sig w:usb0="80000843" w:usb1="40002002" w:usb2="00000000" w:usb3="00000000" w:csb0="0000002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C55661" w14:textId="77777777" w:rsidR="00490046" w:rsidRDefault="00490046" w:rsidP="00EE7B84">
      <w:r>
        <w:separator/>
      </w:r>
    </w:p>
  </w:footnote>
  <w:footnote w:type="continuationSeparator" w:id="0">
    <w:p w14:paraId="13F94354" w14:textId="77777777" w:rsidR="00490046" w:rsidRDefault="00490046" w:rsidP="00EE7B8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1193F6" w14:textId="77777777" w:rsidR="00F56EC2" w:rsidRDefault="00F56EC2" w:rsidP="00B849B2">
    <w:pPr>
      <w:pStyle w:val="a3"/>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1F6626AD" w14:textId="77777777" w:rsidR="00F56EC2" w:rsidRDefault="00F56EC2" w:rsidP="00EE7B84">
    <w:pPr>
      <w:pStyle w:val="a3"/>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F2322" w14:textId="5FF60305" w:rsidR="00F56EC2" w:rsidRDefault="00F56EC2" w:rsidP="00B849B2">
    <w:pPr>
      <w:pStyle w:val="a3"/>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2466B1">
      <w:rPr>
        <w:rStyle w:val="a7"/>
        <w:noProof/>
      </w:rPr>
      <w:t>13</w:t>
    </w:r>
    <w:r>
      <w:rPr>
        <w:rStyle w:val="a7"/>
      </w:rPr>
      <w:fldChar w:fldCharType="end"/>
    </w:r>
  </w:p>
  <w:p w14:paraId="1123A18D" w14:textId="5F611C31" w:rsidR="00F56EC2" w:rsidRPr="00EE7B84" w:rsidRDefault="00F56EC2" w:rsidP="002F1E92">
    <w:pPr>
      <w:pStyle w:val="a3"/>
      <w:wordWrap w:val="0"/>
      <w:ind w:right="360"/>
      <w:jc w:val="right"/>
      <w:rPr>
        <w:rFonts w:cs="Times New Roman"/>
      </w:rPr>
    </w:pPr>
    <w:r>
      <w:rPr>
        <w:rFonts w:cs="Times New Roman"/>
      </w:rPr>
      <w:t xml:space="preserve">Tianyu </w:t>
    </w:r>
    <w:r>
      <w:rPr>
        <w:rFonts w:cs="Times New Roman" w:hint="eastAsia"/>
        <w:lang w:eastAsia="zh-CN"/>
      </w:rPr>
      <w:t>Ren</w:t>
    </w:r>
    <w:r w:rsidRPr="00EE7B84">
      <w:rPr>
        <w:rFonts w:cs="Times New Roman"/>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CBA73B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E9E5AE6"/>
    <w:lvl w:ilvl="0">
      <w:start w:val="1"/>
      <w:numFmt w:val="decimal"/>
      <w:lvlText w:val="%1."/>
      <w:lvlJc w:val="left"/>
      <w:pPr>
        <w:tabs>
          <w:tab w:val="num" w:pos="1800"/>
        </w:tabs>
        <w:ind w:left="1800" w:hanging="360"/>
      </w:pPr>
    </w:lvl>
  </w:abstractNum>
  <w:abstractNum w:abstractNumId="2">
    <w:nsid w:val="FFFFFF7D"/>
    <w:multiLevelType w:val="singleLevel"/>
    <w:tmpl w:val="A08ED66A"/>
    <w:lvl w:ilvl="0">
      <w:start w:val="1"/>
      <w:numFmt w:val="decimal"/>
      <w:lvlText w:val="%1."/>
      <w:lvlJc w:val="left"/>
      <w:pPr>
        <w:tabs>
          <w:tab w:val="num" w:pos="1440"/>
        </w:tabs>
        <w:ind w:left="1440" w:hanging="360"/>
      </w:pPr>
    </w:lvl>
  </w:abstractNum>
  <w:abstractNum w:abstractNumId="3">
    <w:nsid w:val="FFFFFF7E"/>
    <w:multiLevelType w:val="singleLevel"/>
    <w:tmpl w:val="BAE0D786"/>
    <w:lvl w:ilvl="0">
      <w:start w:val="1"/>
      <w:numFmt w:val="decimal"/>
      <w:lvlText w:val="%1."/>
      <w:lvlJc w:val="left"/>
      <w:pPr>
        <w:tabs>
          <w:tab w:val="num" w:pos="1080"/>
        </w:tabs>
        <w:ind w:left="1080" w:hanging="360"/>
      </w:pPr>
    </w:lvl>
  </w:abstractNum>
  <w:abstractNum w:abstractNumId="4">
    <w:nsid w:val="FFFFFF80"/>
    <w:multiLevelType w:val="singleLevel"/>
    <w:tmpl w:val="193C768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43A8121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9E0419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E8AA7C0C"/>
    <w:lvl w:ilvl="0">
      <w:start w:val="1"/>
      <w:numFmt w:val="bullet"/>
      <w:lvlText w:val=""/>
      <w:lvlJc w:val="left"/>
      <w:pPr>
        <w:tabs>
          <w:tab w:val="num" w:pos="720"/>
        </w:tabs>
        <w:ind w:left="720" w:hanging="360"/>
      </w:pPr>
      <w:rPr>
        <w:rFonts w:ascii="Symbol" w:hAnsi="Symbol" w:hint="default"/>
      </w:rPr>
    </w:lvl>
  </w:abstractNum>
  <w:abstractNum w:abstractNumId="8">
    <w:nsid w:val="FFFFFF89"/>
    <w:multiLevelType w:val="singleLevel"/>
    <w:tmpl w:val="8B060DBE"/>
    <w:lvl w:ilvl="0">
      <w:start w:val="1"/>
      <w:numFmt w:val="bullet"/>
      <w:lvlText w:val=""/>
      <w:lvlJc w:val="left"/>
      <w:pPr>
        <w:tabs>
          <w:tab w:val="num" w:pos="360"/>
        </w:tabs>
        <w:ind w:left="360" w:hanging="360"/>
      </w:pPr>
      <w:rPr>
        <w:rFonts w:ascii="Symbol" w:hAnsi="Symbol" w:hint="default"/>
      </w:rPr>
    </w:lvl>
  </w:abstractNum>
  <w:abstractNum w:abstractNumId="9">
    <w:nsid w:val="1603175E"/>
    <w:multiLevelType w:val="hybridMultilevel"/>
    <w:tmpl w:val="C38C6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512BC7"/>
    <w:multiLevelType w:val="hybridMultilevel"/>
    <w:tmpl w:val="1368C38A"/>
    <w:lvl w:ilvl="0" w:tplc="D99A9D60">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A4F0A58"/>
    <w:multiLevelType w:val="hybridMultilevel"/>
    <w:tmpl w:val="D0001E82"/>
    <w:lvl w:ilvl="0" w:tplc="80F0139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26D14724"/>
    <w:multiLevelType w:val="hybridMultilevel"/>
    <w:tmpl w:val="53B6EAB8"/>
    <w:lvl w:ilvl="0" w:tplc="3D984B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4D3D72A9"/>
    <w:multiLevelType w:val="hybridMultilevel"/>
    <w:tmpl w:val="42CE2748"/>
    <w:lvl w:ilvl="0" w:tplc="AEBCE3D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5ADD0FE7"/>
    <w:multiLevelType w:val="hybridMultilevel"/>
    <w:tmpl w:val="91109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B07E0A"/>
    <w:multiLevelType w:val="hybridMultilevel"/>
    <w:tmpl w:val="08D641C4"/>
    <w:lvl w:ilvl="0" w:tplc="FE0CD7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6FCC3C25"/>
    <w:multiLevelType w:val="hybridMultilevel"/>
    <w:tmpl w:val="B3A2DB04"/>
    <w:lvl w:ilvl="0" w:tplc="39247D4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71052AC6"/>
    <w:multiLevelType w:val="hybridMultilevel"/>
    <w:tmpl w:val="1D06E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1C57429"/>
    <w:multiLevelType w:val="hybridMultilevel"/>
    <w:tmpl w:val="1AE04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B15083"/>
    <w:multiLevelType w:val="hybridMultilevel"/>
    <w:tmpl w:val="D3586316"/>
    <w:lvl w:ilvl="0" w:tplc="00180F56">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8"/>
  </w:num>
  <w:num w:numId="2">
    <w:abstractNumId w:val="7"/>
  </w:num>
  <w:num w:numId="3">
    <w:abstractNumId w:val="6"/>
  </w:num>
  <w:num w:numId="4">
    <w:abstractNumId w:val="3"/>
  </w:num>
  <w:num w:numId="5">
    <w:abstractNumId w:val="2"/>
  </w:num>
  <w:num w:numId="6">
    <w:abstractNumId w:val="1"/>
  </w:num>
  <w:num w:numId="7">
    <w:abstractNumId w:val="0"/>
  </w:num>
  <w:num w:numId="8">
    <w:abstractNumId w:val="5"/>
  </w:num>
  <w:num w:numId="9">
    <w:abstractNumId w:val="4"/>
  </w:num>
  <w:num w:numId="10">
    <w:abstractNumId w:val="17"/>
  </w:num>
  <w:num w:numId="11">
    <w:abstractNumId w:val="14"/>
  </w:num>
  <w:num w:numId="12">
    <w:abstractNumId w:val="18"/>
  </w:num>
  <w:num w:numId="13">
    <w:abstractNumId w:val="9"/>
  </w:num>
  <w:num w:numId="14">
    <w:abstractNumId w:val="16"/>
  </w:num>
  <w:num w:numId="15">
    <w:abstractNumId w:val="19"/>
  </w:num>
  <w:num w:numId="16">
    <w:abstractNumId w:val="10"/>
  </w:num>
  <w:num w:numId="17">
    <w:abstractNumId w:val="15"/>
  </w:num>
  <w:num w:numId="18">
    <w:abstractNumId w:val="13"/>
  </w:num>
  <w:num w:numId="19">
    <w:abstractNumId w:val="12"/>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5"/>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27AE"/>
    <w:rsid w:val="00001E55"/>
    <w:rsid w:val="00006471"/>
    <w:rsid w:val="00007444"/>
    <w:rsid w:val="00013D50"/>
    <w:rsid w:val="00020D20"/>
    <w:rsid w:val="00021F9B"/>
    <w:rsid w:val="00024917"/>
    <w:rsid w:val="00031E05"/>
    <w:rsid w:val="00033CBD"/>
    <w:rsid w:val="000368D3"/>
    <w:rsid w:val="00045131"/>
    <w:rsid w:val="0005172C"/>
    <w:rsid w:val="00054368"/>
    <w:rsid w:val="00064443"/>
    <w:rsid w:val="00066023"/>
    <w:rsid w:val="00071496"/>
    <w:rsid w:val="00072D04"/>
    <w:rsid w:val="00085138"/>
    <w:rsid w:val="00090091"/>
    <w:rsid w:val="000A77B2"/>
    <w:rsid w:val="000B1C3D"/>
    <w:rsid w:val="000B3302"/>
    <w:rsid w:val="000B4491"/>
    <w:rsid w:val="000B55F4"/>
    <w:rsid w:val="000C54FA"/>
    <w:rsid w:val="000D02DD"/>
    <w:rsid w:val="000D5081"/>
    <w:rsid w:val="000D5A7F"/>
    <w:rsid w:val="000D6DEF"/>
    <w:rsid w:val="000E24A0"/>
    <w:rsid w:val="000E27F3"/>
    <w:rsid w:val="000E2CF1"/>
    <w:rsid w:val="000F1B3A"/>
    <w:rsid w:val="00100E79"/>
    <w:rsid w:val="001045F0"/>
    <w:rsid w:val="00123A09"/>
    <w:rsid w:val="0013009C"/>
    <w:rsid w:val="001308F9"/>
    <w:rsid w:val="00131F48"/>
    <w:rsid w:val="00133FF6"/>
    <w:rsid w:val="00134307"/>
    <w:rsid w:val="00140E63"/>
    <w:rsid w:val="00145CAE"/>
    <w:rsid w:val="00146268"/>
    <w:rsid w:val="00147716"/>
    <w:rsid w:val="00151811"/>
    <w:rsid w:val="0015251D"/>
    <w:rsid w:val="00155DD7"/>
    <w:rsid w:val="00161F95"/>
    <w:rsid w:val="00164035"/>
    <w:rsid w:val="00184CB4"/>
    <w:rsid w:val="00185680"/>
    <w:rsid w:val="00193590"/>
    <w:rsid w:val="001940CF"/>
    <w:rsid w:val="00195D6D"/>
    <w:rsid w:val="0019681D"/>
    <w:rsid w:val="00197443"/>
    <w:rsid w:val="001A049B"/>
    <w:rsid w:val="001A2E97"/>
    <w:rsid w:val="001B0717"/>
    <w:rsid w:val="001B08D9"/>
    <w:rsid w:val="001B446E"/>
    <w:rsid w:val="001C197D"/>
    <w:rsid w:val="001C35BA"/>
    <w:rsid w:val="001C6135"/>
    <w:rsid w:val="001D129A"/>
    <w:rsid w:val="001E1AD7"/>
    <w:rsid w:val="0020405D"/>
    <w:rsid w:val="00211015"/>
    <w:rsid w:val="00212436"/>
    <w:rsid w:val="00216CB9"/>
    <w:rsid w:val="0021769F"/>
    <w:rsid w:val="00217FA7"/>
    <w:rsid w:val="00220E74"/>
    <w:rsid w:val="002215E2"/>
    <w:rsid w:val="00226907"/>
    <w:rsid w:val="002274F7"/>
    <w:rsid w:val="00231969"/>
    <w:rsid w:val="00233BE5"/>
    <w:rsid w:val="0023601E"/>
    <w:rsid w:val="00236584"/>
    <w:rsid w:val="002463EE"/>
    <w:rsid w:val="002466B1"/>
    <w:rsid w:val="002475CA"/>
    <w:rsid w:val="00247708"/>
    <w:rsid w:val="00253498"/>
    <w:rsid w:val="002551BC"/>
    <w:rsid w:val="0025737D"/>
    <w:rsid w:val="0028351C"/>
    <w:rsid w:val="0028368B"/>
    <w:rsid w:val="00284348"/>
    <w:rsid w:val="00286C8C"/>
    <w:rsid w:val="0029472B"/>
    <w:rsid w:val="002A4D0C"/>
    <w:rsid w:val="002A621C"/>
    <w:rsid w:val="002B2BA3"/>
    <w:rsid w:val="002C079C"/>
    <w:rsid w:val="002D435E"/>
    <w:rsid w:val="002E044C"/>
    <w:rsid w:val="002E51FC"/>
    <w:rsid w:val="002F1E92"/>
    <w:rsid w:val="002F3EA6"/>
    <w:rsid w:val="003011DE"/>
    <w:rsid w:val="00314BB8"/>
    <w:rsid w:val="00316B87"/>
    <w:rsid w:val="003176B3"/>
    <w:rsid w:val="003179CE"/>
    <w:rsid w:val="00324227"/>
    <w:rsid w:val="00350655"/>
    <w:rsid w:val="00354DB0"/>
    <w:rsid w:val="00361A92"/>
    <w:rsid w:val="00371FC9"/>
    <w:rsid w:val="0037201F"/>
    <w:rsid w:val="00372C00"/>
    <w:rsid w:val="003731C6"/>
    <w:rsid w:val="00376194"/>
    <w:rsid w:val="003838AE"/>
    <w:rsid w:val="0038639A"/>
    <w:rsid w:val="00387B42"/>
    <w:rsid w:val="00394D32"/>
    <w:rsid w:val="003A090A"/>
    <w:rsid w:val="003A0A26"/>
    <w:rsid w:val="003B30EE"/>
    <w:rsid w:val="003B5E9C"/>
    <w:rsid w:val="003B72CF"/>
    <w:rsid w:val="003C0B76"/>
    <w:rsid w:val="003C2B22"/>
    <w:rsid w:val="003D07C8"/>
    <w:rsid w:val="00402745"/>
    <w:rsid w:val="00411075"/>
    <w:rsid w:val="004115D6"/>
    <w:rsid w:val="00411D1B"/>
    <w:rsid w:val="00412CD7"/>
    <w:rsid w:val="004161E1"/>
    <w:rsid w:val="004273DF"/>
    <w:rsid w:val="00427E4B"/>
    <w:rsid w:val="00442023"/>
    <w:rsid w:val="00442DEC"/>
    <w:rsid w:val="00460E13"/>
    <w:rsid w:val="00464C61"/>
    <w:rsid w:val="004660A0"/>
    <w:rsid w:val="00480EA6"/>
    <w:rsid w:val="00481E36"/>
    <w:rsid w:val="00490046"/>
    <w:rsid w:val="00494F0A"/>
    <w:rsid w:val="004A1610"/>
    <w:rsid w:val="004A3908"/>
    <w:rsid w:val="004A4EFB"/>
    <w:rsid w:val="004B0947"/>
    <w:rsid w:val="004B2783"/>
    <w:rsid w:val="004B35BB"/>
    <w:rsid w:val="004B3AD6"/>
    <w:rsid w:val="004B6799"/>
    <w:rsid w:val="004B7CA0"/>
    <w:rsid w:val="004C0A28"/>
    <w:rsid w:val="004C2664"/>
    <w:rsid w:val="004C6821"/>
    <w:rsid w:val="004E5CD2"/>
    <w:rsid w:val="004E6BB2"/>
    <w:rsid w:val="004F036D"/>
    <w:rsid w:val="004F0B3A"/>
    <w:rsid w:val="004F3F85"/>
    <w:rsid w:val="004F4CC2"/>
    <w:rsid w:val="004F597D"/>
    <w:rsid w:val="005007AD"/>
    <w:rsid w:val="005016AC"/>
    <w:rsid w:val="005050B5"/>
    <w:rsid w:val="00510E81"/>
    <w:rsid w:val="00522FF2"/>
    <w:rsid w:val="00524B5A"/>
    <w:rsid w:val="0053217A"/>
    <w:rsid w:val="00534FB3"/>
    <w:rsid w:val="005360C4"/>
    <w:rsid w:val="005427AE"/>
    <w:rsid w:val="00545CEC"/>
    <w:rsid w:val="005471A1"/>
    <w:rsid w:val="00552FCB"/>
    <w:rsid w:val="005552EE"/>
    <w:rsid w:val="0055733C"/>
    <w:rsid w:val="00561101"/>
    <w:rsid w:val="00564971"/>
    <w:rsid w:val="00580994"/>
    <w:rsid w:val="00583F60"/>
    <w:rsid w:val="00590523"/>
    <w:rsid w:val="005A4A8A"/>
    <w:rsid w:val="005A7BA5"/>
    <w:rsid w:val="005B0AD9"/>
    <w:rsid w:val="005B188B"/>
    <w:rsid w:val="005B1BBB"/>
    <w:rsid w:val="005B5554"/>
    <w:rsid w:val="005B61FF"/>
    <w:rsid w:val="005C195D"/>
    <w:rsid w:val="005C32C1"/>
    <w:rsid w:val="005C6BAE"/>
    <w:rsid w:val="005C73E7"/>
    <w:rsid w:val="005D10FD"/>
    <w:rsid w:val="005D4A06"/>
    <w:rsid w:val="005E1560"/>
    <w:rsid w:val="005E2782"/>
    <w:rsid w:val="005F1501"/>
    <w:rsid w:val="005F1E70"/>
    <w:rsid w:val="005F7DE0"/>
    <w:rsid w:val="00604FFE"/>
    <w:rsid w:val="00607113"/>
    <w:rsid w:val="006104D6"/>
    <w:rsid w:val="00631846"/>
    <w:rsid w:val="006352E0"/>
    <w:rsid w:val="0064027F"/>
    <w:rsid w:val="0065084D"/>
    <w:rsid w:val="00657C0B"/>
    <w:rsid w:val="00662D72"/>
    <w:rsid w:val="00665382"/>
    <w:rsid w:val="00667107"/>
    <w:rsid w:val="00671530"/>
    <w:rsid w:val="006720FB"/>
    <w:rsid w:val="0067794C"/>
    <w:rsid w:val="006806FB"/>
    <w:rsid w:val="0069022B"/>
    <w:rsid w:val="0069506C"/>
    <w:rsid w:val="006960B7"/>
    <w:rsid w:val="006A0744"/>
    <w:rsid w:val="006B05DC"/>
    <w:rsid w:val="006B1E5D"/>
    <w:rsid w:val="006C257B"/>
    <w:rsid w:val="006C2F68"/>
    <w:rsid w:val="006C3366"/>
    <w:rsid w:val="006D61D7"/>
    <w:rsid w:val="006D7670"/>
    <w:rsid w:val="006E4958"/>
    <w:rsid w:val="006E7B4B"/>
    <w:rsid w:val="006E7F9B"/>
    <w:rsid w:val="00710031"/>
    <w:rsid w:val="007161D5"/>
    <w:rsid w:val="00722F7E"/>
    <w:rsid w:val="00725EDC"/>
    <w:rsid w:val="007274A0"/>
    <w:rsid w:val="00730DE8"/>
    <w:rsid w:val="007377A5"/>
    <w:rsid w:val="007420CE"/>
    <w:rsid w:val="007464A7"/>
    <w:rsid w:val="007500DD"/>
    <w:rsid w:val="00750389"/>
    <w:rsid w:val="007726A5"/>
    <w:rsid w:val="00774ADC"/>
    <w:rsid w:val="0077550A"/>
    <w:rsid w:val="00777EE5"/>
    <w:rsid w:val="007868D6"/>
    <w:rsid w:val="00790C31"/>
    <w:rsid w:val="007921A1"/>
    <w:rsid w:val="007969D4"/>
    <w:rsid w:val="00797EDC"/>
    <w:rsid w:val="007A3CBE"/>
    <w:rsid w:val="007A46B6"/>
    <w:rsid w:val="007A61DC"/>
    <w:rsid w:val="007B3FB0"/>
    <w:rsid w:val="007B4319"/>
    <w:rsid w:val="007B5F11"/>
    <w:rsid w:val="007B6013"/>
    <w:rsid w:val="007C0ED0"/>
    <w:rsid w:val="007C5967"/>
    <w:rsid w:val="007C7221"/>
    <w:rsid w:val="007D3014"/>
    <w:rsid w:val="007E0407"/>
    <w:rsid w:val="007F14D4"/>
    <w:rsid w:val="00801B57"/>
    <w:rsid w:val="00811F3D"/>
    <w:rsid w:val="00822240"/>
    <w:rsid w:val="00823A1E"/>
    <w:rsid w:val="00825B3B"/>
    <w:rsid w:val="00831C86"/>
    <w:rsid w:val="008328B8"/>
    <w:rsid w:val="00835496"/>
    <w:rsid w:val="00836319"/>
    <w:rsid w:val="00840B0D"/>
    <w:rsid w:val="00843955"/>
    <w:rsid w:val="0085030C"/>
    <w:rsid w:val="00850DB6"/>
    <w:rsid w:val="0085549C"/>
    <w:rsid w:val="00857A9F"/>
    <w:rsid w:val="008643F5"/>
    <w:rsid w:val="00865EE7"/>
    <w:rsid w:val="00870B2F"/>
    <w:rsid w:val="00876F3F"/>
    <w:rsid w:val="00892966"/>
    <w:rsid w:val="0089499D"/>
    <w:rsid w:val="008A5A5B"/>
    <w:rsid w:val="008A6BD9"/>
    <w:rsid w:val="008A6F0E"/>
    <w:rsid w:val="008B3F36"/>
    <w:rsid w:val="008C4719"/>
    <w:rsid w:val="008D0D21"/>
    <w:rsid w:val="008D443D"/>
    <w:rsid w:val="008E2E1F"/>
    <w:rsid w:val="008E4574"/>
    <w:rsid w:val="008F4FF1"/>
    <w:rsid w:val="00900584"/>
    <w:rsid w:val="00900E00"/>
    <w:rsid w:val="009125A7"/>
    <w:rsid w:val="009612F2"/>
    <w:rsid w:val="00964BFE"/>
    <w:rsid w:val="009679DF"/>
    <w:rsid w:val="00975F49"/>
    <w:rsid w:val="00980471"/>
    <w:rsid w:val="00986916"/>
    <w:rsid w:val="00990300"/>
    <w:rsid w:val="00993AEE"/>
    <w:rsid w:val="00996800"/>
    <w:rsid w:val="00996919"/>
    <w:rsid w:val="009A69EA"/>
    <w:rsid w:val="009B4B57"/>
    <w:rsid w:val="009C615C"/>
    <w:rsid w:val="009C7E3C"/>
    <w:rsid w:val="009D0A3F"/>
    <w:rsid w:val="009D15BF"/>
    <w:rsid w:val="009D4E34"/>
    <w:rsid w:val="009E6DA7"/>
    <w:rsid w:val="009F035B"/>
    <w:rsid w:val="009F2B28"/>
    <w:rsid w:val="009F30B7"/>
    <w:rsid w:val="00A108C8"/>
    <w:rsid w:val="00A12A2D"/>
    <w:rsid w:val="00A12EF3"/>
    <w:rsid w:val="00A2135B"/>
    <w:rsid w:val="00A23854"/>
    <w:rsid w:val="00A26CCE"/>
    <w:rsid w:val="00A33EC0"/>
    <w:rsid w:val="00A41262"/>
    <w:rsid w:val="00A429A8"/>
    <w:rsid w:val="00A53E3D"/>
    <w:rsid w:val="00A5745C"/>
    <w:rsid w:val="00A57701"/>
    <w:rsid w:val="00A61348"/>
    <w:rsid w:val="00A648DC"/>
    <w:rsid w:val="00A72872"/>
    <w:rsid w:val="00A74D70"/>
    <w:rsid w:val="00A81D33"/>
    <w:rsid w:val="00A82817"/>
    <w:rsid w:val="00A955BE"/>
    <w:rsid w:val="00A958D6"/>
    <w:rsid w:val="00AA05D6"/>
    <w:rsid w:val="00AA150E"/>
    <w:rsid w:val="00AA3CD1"/>
    <w:rsid w:val="00AB0B47"/>
    <w:rsid w:val="00AB2467"/>
    <w:rsid w:val="00AB2949"/>
    <w:rsid w:val="00AB31BF"/>
    <w:rsid w:val="00AB49E1"/>
    <w:rsid w:val="00AC22A5"/>
    <w:rsid w:val="00AD60DD"/>
    <w:rsid w:val="00AE562D"/>
    <w:rsid w:val="00AE61E4"/>
    <w:rsid w:val="00AF4B56"/>
    <w:rsid w:val="00AF67CA"/>
    <w:rsid w:val="00B06716"/>
    <w:rsid w:val="00B10C9F"/>
    <w:rsid w:val="00B24859"/>
    <w:rsid w:val="00B250F1"/>
    <w:rsid w:val="00B25FD0"/>
    <w:rsid w:val="00B37E88"/>
    <w:rsid w:val="00B37FC6"/>
    <w:rsid w:val="00B425DA"/>
    <w:rsid w:val="00B4592A"/>
    <w:rsid w:val="00B464FB"/>
    <w:rsid w:val="00B51917"/>
    <w:rsid w:val="00B6126D"/>
    <w:rsid w:val="00B6533A"/>
    <w:rsid w:val="00B66C85"/>
    <w:rsid w:val="00B67AF7"/>
    <w:rsid w:val="00B67FA9"/>
    <w:rsid w:val="00B72F7D"/>
    <w:rsid w:val="00B8396F"/>
    <w:rsid w:val="00B849B2"/>
    <w:rsid w:val="00B857A2"/>
    <w:rsid w:val="00B91681"/>
    <w:rsid w:val="00B93F5B"/>
    <w:rsid w:val="00BA4195"/>
    <w:rsid w:val="00BA5F66"/>
    <w:rsid w:val="00BC1CCE"/>
    <w:rsid w:val="00BC5815"/>
    <w:rsid w:val="00BD3DC4"/>
    <w:rsid w:val="00BD4391"/>
    <w:rsid w:val="00BE080F"/>
    <w:rsid w:val="00BF3B17"/>
    <w:rsid w:val="00BF47DE"/>
    <w:rsid w:val="00C04465"/>
    <w:rsid w:val="00C12FFE"/>
    <w:rsid w:val="00C144B1"/>
    <w:rsid w:val="00C15BC9"/>
    <w:rsid w:val="00C1691D"/>
    <w:rsid w:val="00C27F7E"/>
    <w:rsid w:val="00C401AF"/>
    <w:rsid w:val="00C41D1E"/>
    <w:rsid w:val="00C44296"/>
    <w:rsid w:val="00C66235"/>
    <w:rsid w:val="00C674EE"/>
    <w:rsid w:val="00C71B2A"/>
    <w:rsid w:val="00C75DAD"/>
    <w:rsid w:val="00C81CF3"/>
    <w:rsid w:val="00C86C3A"/>
    <w:rsid w:val="00C90B2A"/>
    <w:rsid w:val="00C9432A"/>
    <w:rsid w:val="00CA040C"/>
    <w:rsid w:val="00CA25FF"/>
    <w:rsid w:val="00CB034D"/>
    <w:rsid w:val="00CB0DB8"/>
    <w:rsid w:val="00CB26A6"/>
    <w:rsid w:val="00CC244A"/>
    <w:rsid w:val="00CC411E"/>
    <w:rsid w:val="00CC54D2"/>
    <w:rsid w:val="00CC73B4"/>
    <w:rsid w:val="00CD124C"/>
    <w:rsid w:val="00CD14EF"/>
    <w:rsid w:val="00CD1FFD"/>
    <w:rsid w:val="00CD547B"/>
    <w:rsid w:val="00CE0563"/>
    <w:rsid w:val="00CE28CC"/>
    <w:rsid w:val="00CE75B0"/>
    <w:rsid w:val="00CF456F"/>
    <w:rsid w:val="00CF7F54"/>
    <w:rsid w:val="00D023F1"/>
    <w:rsid w:val="00D046DB"/>
    <w:rsid w:val="00D04827"/>
    <w:rsid w:val="00D10DBF"/>
    <w:rsid w:val="00D12340"/>
    <w:rsid w:val="00D16CE1"/>
    <w:rsid w:val="00D17F3D"/>
    <w:rsid w:val="00D24BF2"/>
    <w:rsid w:val="00D27143"/>
    <w:rsid w:val="00D37FD5"/>
    <w:rsid w:val="00D410BF"/>
    <w:rsid w:val="00D51227"/>
    <w:rsid w:val="00D52D63"/>
    <w:rsid w:val="00D54918"/>
    <w:rsid w:val="00D5703F"/>
    <w:rsid w:val="00D6740A"/>
    <w:rsid w:val="00D81854"/>
    <w:rsid w:val="00D86D4A"/>
    <w:rsid w:val="00D90A73"/>
    <w:rsid w:val="00D90E4C"/>
    <w:rsid w:val="00D9450D"/>
    <w:rsid w:val="00DA18D5"/>
    <w:rsid w:val="00DA5EDC"/>
    <w:rsid w:val="00DC19C7"/>
    <w:rsid w:val="00DC5E47"/>
    <w:rsid w:val="00DC66A9"/>
    <w:rsid w:val="00DD0DE3"/>
    <w:rsid w:val="00DD26C7"/>
    <w:rsid w:val="00DE4A16"/>
    <w:rsid w:val="00DE4F0D"/>
    <w:rsid w:val="00DE7859"/>
    <w:rsid w:val="00DF07B4"/>
    <w:rsid w:val="00DF4C38"/>
    <w:rsid w:val="00E01E31"/>
    <w:rsid w:val="00E0244F"/>
    <w:rsid w:val="00E02FDE"/>
    <w:rsid w:val="00E05778"/>
    <w:rsid w:val="00E1093D"/>
    <w:rsid w:val="00E11448"/>
    <w:rsid w:val="00E13B2A"/>
    <w:rsid w:val="00E155E6"/>
    <w:rsid w:val="00E15F22"/>
    <w:rsid w:val="00E238A5"/>
    <w:rsid w:val="00E25002"/>
    <w:rsid w:val="00E3323E"/>
    <w:rsid w:val="00E37378"/>
    <w:rsid w:val="00E440E7"/>
    <w:rsid w:val="00E479DF"/>
    <w:rsid w:val="00E552FC"/>
    <w:rsid w:val="00E66322"/>
    <w:rsid w:val="00E77BFC"/>
    <w:rsid w:val="00E81034"/>
    <w:rsid w:val="00E81517"/>
    <w:rsid w:val="00E9473F"/>
    <w:rsid w:val="00EA0D3A"/>
    <w:rsid w:val="00EA16DD"/>
    <w:rsid w:val="00EA5909"/>
    <w:rsid w:val="00EB00DA"/>
    <w:rsid w:val="00EB5BEC"/>
    <w:rsid w:val="00EC30D4"/>
    <w:rsid w:val="00EC7857"/>
    <w:rsid w:val="00ED1BCF"/>
    <w:rsid w:val="00ED33FA"/>
    <w:rsid w:val="00ED5171"/>
    <w:rsid w:val="00EE2241"/>
    <w:rsid w:val="00EE41A2"/>
    <w:rsid w:val="00EE4DEF"/>
    <w:rsid w:val="00EE5F97"/>
    <w:rsid w:val="00EE6DE7"/>
    <w:rsid w:val="00EE7B84"/>
    <w:rsid w:val="00EF3444"/>
    <w:rsid w:val="00EF5065"/>
    <w:rsid w:val="00F10156"/>
    <w:rsid w:val="00F17A8C"/>
    <w:rsid w:val="00F2454B"/>
    <w:rsid w:val="00F356F3"/>
    <w:rsid w:val="00F3714B"/>
    <w:rsid w:val="00F4249F"/>
    <w:rsid w:val="00F42747"/>
    <w:rsid w:val="00F51102"/>
    <w:rsid w:val="00F56EC2"/>
    <w:rsid w:val="00F6139E"/>
    <w:rsid w:val="00F61A36"/>
    <w:rsid w:val="00F61D74"/>
    <w:rsid w:val="00F64BB3"/>
    <w:rsid w:val="00F93C7B"/>
    <w:rsid w:val="00F9463B"/>
    <w:rsid w:val="00F96322"/>
    <w:rsid w:val="00FA6B89"/>
    <w:rsid w:val="00FC0202"/>
    <w:rsid w:val="00FC2390"/>
    <w:rsid w:val="00FC3D9F"/>
    <w:rsid w:val="00FC5573"/>
    <w:rsid w:val="00FC5766"/>
    <w:rsid w:val="00FD35C7"/>
    <w:rsid w:val="00FD45CB"/>
    <w:rsid w:val="00FE14B7"/>
    <w:rsid w:val="00FE5A83"/>
    <w:rsid w:val="00FF0938"/>
    <w:rsid w:val="00FF0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AA93C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33BE5"/>
    <w:rPr>
      <w:rFonts w:ascii="Times New Roman" w:hAnsi="Times New Roman"/>
    </w:rPr>
  </w:style>
  <w:style w:type="paragraph" w:styleId="1">
    <w:name w:val="heading 1"/>
    <w:basedOn w:val="a"/>
    <w:next w:val="a"/>
    <w:link w:val="10"/>
    <w:uiPriority w:val="9"/>
    <w:qFormat/>
    <w:rsid w:val="000A77B2"/>
    <w:pPr>
      <w:keepNext/>
      <w:keepLines/>
      <w:spacing w:before="60" w:after="200"/>
      <w:jc w:val="center"/>
      <w:outlineLvl w:val="0"/>
    </w:pPr>
    <w:rPr>
      <w:rFonts w:asciiTheme="majorHAnsi" w:eastAsiaTheme="majorEastAsia" w:hAnsiTheme="majorHAnsi" w:cstheme="majorBidi"/>
      <w:b/>
      <w:bCs/>
      <w:color w:val="000000" w:themeColor="text1"/>
      <w:sz w:val="32"/>
      <w:szCs w:val="32"/>
    </w:rPr>
  </w:style>
  <w:style w:type="paragraph" w:styleId="2">
    <w:name w:val="heading 2"/>
    <w:basedOn w:val="a"/>
    <w:next w:val="a"/>
    <w:link w:val="20"/>
    <w:uiPriority w:val="9"/>
    <w:unhideWhenUsed/>
    <w:qFormat/>
    <w:rsid w:val="002A621C"/>
    <w:pPr>
      <w:keepNext/>
      <w:keepLines/>
      <w:spacing w:before="200" w:after="200"/>
      <w:outlineLvl w:val="1"/>
    </w:pPr>
    <w:rPr>
      <w:rFonts w:asciiTheme="majorHAnsi" w:eastAsiaTheme="majorEastAsia" w:hAnsiTheme="majorHAnsi" w:cstheme="majorBidi"/>
      <w:b/>
      <w:bCs/>
      <w:color w:val="000000" w:themeColor="tex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E7B84"/>
    <w:pPr>
      <w:tabs>
        <w:tab w:val="center" w:pos="4320"/>
        <w:tab w:val="right" w:pos="8640"/>
      </w:tabs>
    </w:pPr>
  </w:style>
  <w:style w:type="character" w:customStyle="1" w:styleId="a4">
    <w:name w:val="页眉字符"/>
    <w:basedOn w:val="a0"/>
    <w:link w:val="a3"/>
    <w:uiPriority w:val="99"/>
    <w:rsid w:val="00EE7B84"/>
  </w:style>
  <w:style w:type="paragraph" w:styleId="a5">
    <w:name w:val="footer"/>
    <w:basedOn w:val="a"/>
    <w:link w:val="a6"/>
    <w:uiPriority w:val="99"/>
    <w:unhideWhenUsed/>
    <w:rsid w:val="00EE7B84"/>
    <w:pPr>
      <w:tabs>
        <w:tab w:val="center" w:pos="4320"/>
        <w:tab w:val="right" w:pos="8640"/>
      </w:tabs>
    </w:pPr>
  </w:style>
  <w:style w:type="character" w:customStyle="1" w:styleId="a6">
    <w:name w:val="页脚字符"/>
    <w:basedOn w:val="a0"/>
    <w:link w:val="a5"/>
    <w:uiPriority w:val="99"/>
    <w:rsid w:val="00EE7B84"/>
  </w:style>
  <w:style w:type="character" w:styleId="a7">
    <w:name w:val="page number"/>
    <w:basedOn w:val="a0"/>
    <w:uiPriority w:val="99"/>
    <w:semiHidden/>
    <w:unhideWhenUsed/>
    <w:rsid w:val="00EE7B84"/>
  </w:style>
  <w:style w:type="paragraph" w:styleId="a8">
    <w:name w:val="Balloon Text"/>
    <w:basedOn w:val="a"/>
    <w:link w:val="a9"/>
    <w:uiPriority w:val="99"/>
    <w:semiHidden/>
    <w:unhideWhenUsed/>
    <w:rsid w:val="00657C0B"/>
    <w:rPr>
      <w:rFonts w:ascii="Lucida Grande" w:hAnsi="Lucida Grande" w:cs="Lucida Grande"/>
      <w:sz w:val="18"/>
      <w:szCs w:val="18"/>
    </w:rPr>
  </w:style>
  <w:style w:type="character" w:customStyle="1" w:styleId="a9">
    <w:name w:val="批注框文本字符"/>
    <w:basedOn w:val="a0"/>
    <w:link w:val="a8"/>
    <w:uiPriority w:val="99"/>
    <w:semiHidden/>
    <w:rsid w:val="00657C0B"/>
    <w:rPr>
      <w:rFonts w:ascii="Lucida Grande" w:hAnsi="Lucida Grande" w:cs="Lucida Grande"/>
      <w:sz w:val="18"/>
      <w:szCs w:val="18"/>
    </w:rPr>
  </w:style>
  <w:style w:type="paragraph" w:customStyle="1" w:styleId="Body">
    <w:name w:val="Body"/>
    <w:rsid w:val="000368D3"/>
    <w:rPr>
      <w:rFonts w:ascii="Times New Roman" w:eastAsia="ヒラギノ角ゴ Pro W3" w:hAnsi="Times New Roman" w:cs="Times New Roman"/>
      <w:color w:val="000000"/>
      <w:szCs w:val="20"/>
    </w:rPr>
  </w:style>
  <w:style w:type="character" w:styleId="aa">
    <w:name w:val="Hyperlink"/>
    <w:basedOn w:val="a0"/>
    <w:uiPriority w:val="99"/>
    <w:unhideWhenUsed/>
    <w:rsid w:val="00F61D74"/>
    <w:rPr>
      <w:color w:val="0000FF" w:themeColor="hyperlink"/>
      <w:u w:val="single"/>
    </w:rPr>
  </w:style>
  <w:style w:type="character" w:customStyle="1" w:styleId="10">
    <w:name w:val="标题 1字符"/>
    <w:basedOn w:val="a0"/>
    <w:link w:val="1"/>
    <w:uiPriority w:val="9"/>
    <w:rsid w:val="000A77B2"/>
    <w:rPr>
      <w:rFonts w:asciiTheme="majorHAnsi" w:eastAsiaTheme="majorEastAsia" w:hAnsiTheme="majorHAnsi" w:cstheme="majorBidi"/>
      <w:b/>
      <w:bCs/>
      <w:color w:val="000000" w:themeColor="text1"/>
      <w:sz w:val="32"/>
      <w:szCs w:val="32"/>
    </w:rPr>
  </w:style>
  <w:style w:type="character" w:customStyle="1" w:styleId="20">
    <w:name w:val="标题 2字符"/>
    <w:basedOn w:val="a0"/>
    <w:link w:val="2"/>
    <w:uiPriority w:val="9"/>
    <w:rsid w:val="002A621C"/>
    <w:rPr>
      <w:rFonts w:asciiTheme="majorHAnsi" w:eastAsiaTheme="majorEastAsia" w:hAnsiTheme="majorHAnsi" w:cstheme="majorBidi"/>
      <w:b/>
      <w:bCs/>
      <w:color w:val="000000" w:themeColor="text1"/>
      <w:sz w:val="26"/>
      <w:szCs w:val="26"/>
    </w:rPr>
  </w:style>
  <w:style w:type="paragraph" w:styleId="11">
    <w:name w:val="toc 1"/>
    <w:basedOn w:val="a"/>
    <w:next w:val="a"/>
    <w:autoRedefine/>
    <w:uiPriority w:val="39"/>
    <w:unhideWhenUsed/>
    <w:rsid w:val="00085138"/>
  </w:style>
  <w:style w:type="paragraph" w:styleId="21">
    <w:name w:val="toc 2"/>
    <w:basedOn w:val="a"/>
    <w:next w:val="a"/>
    <w:autoRedefine/>
    <w:uiPriority w:val="39"/>
    <w:unhideWhenUsed/>
    <w:rsid w:val="00085138"/>
    <w:pPr>
      <w:spacing w:after="100"/>
      <w:ind w:left="720"/>
    </w:pPr>
  </w:style>
  <w:style w:type="paragraph" w:styleId="3">
    <w:name w:val="toc 3"/>
    <w:basedOn w:val="a"/>
    <w:next w:val="a"/>
    <w:autoRedefine/>
    <w:uiPriority w:val="39"/>
    <w:unhideWhenUsed/>
    <w:rsid w:val="00085138"/>
    <w:pPr>
      <w:spacing w:after="100"/>
      <w:ind w:left="1440"/>
    </w:pPr>
  </w:style>
  <w:style w:type="paragraph" w:styleId="4">
    <w:name w:val="toc 4"/>
    <w:basedOn w:val="a"/>
    <w:next w:val="a"/>
    <w:autoRedefine/>
    <w:uiPriority w:val="39"/>
    <w:unhideWhenUsed/>
    <w:rsid w:val="00085138"/>
    <w:pPr>
      <w:ind w:left="720"/>
    </w:pPr>
  </w:style>
  <w:style w:type="paragraph" w:styleId="5">
    <w:name w:val="toc 5"/>
    <w:basedOn w:val="a"/>
    <w:next w:val="a"/>
    <w:autoRedefine/>
    <w:uiPriority w:val="39"/>
    <w:unhideWhenUsed/>
    <w:rsid w:val="00085138"/>
    <w:pPr>
      <w:ind w:left="960"/>
    </w:pPr>
  </w:style>
  <w:style w:type="paragraph" w:styleId="6">
    <w:name w:val="toc 6"/>
    <w:basedOn w:val="a"/>
    <w:next w:val="a"/>
    <w:autoRedefine/>
    <w:uiPriority w:val="39"/>
    <w:unhideWhenUsed/>
    <w:rsid w:val="00085138"/>
    <w:pPr>
      <w:ind w:left="1200"/>
    </w:pPr>
  </w:style>
  <w:style w:type="paragraph" w:styleId="7">
    <w:name w:val="toc 7"/>
    <w:basedOn w:val="a"/>
    <w:next w:val="a"/>
    <w:autoRedefine/>
    <w:uiPriority w:val="39"/>
    <w:unhideWhenUsed/>
    <w:rsid w:val="00085138"/>
    <w:pPr>
      <w:ind w:left="1440"/>
    </w:pPr>
  </w:style>
  <w:style w:type="paragraph" w:styleId="8">
    <w:name w:val="toc 8"/>
    <w:basedOn w:val="a"/>
    <w:next w:val="a"/>
    <w:autoRedefine/>
    <w:uiPriority w:val="39"/>
    <w:unhideWhenUsed/>
    <w:rsid w:val="00085138"/>
    <w:pPr>
      <w:ind w:left="1680"/>
    </w:pPr>
  </w:style>
  <w:style w:type="paragraph" w:styleId="9">
    <w:name w:val="toc 9"/>
    <w:basedOn w:val="a"/>
    <w:next w:val="a"/>
    <w:autoRedefine/>
    <w:uiPriority w:val="39"/>
    <w:unhideWhenUsed/>
    <w:rsid w:val="00085138"/>
    <w:pPr>
      <w:ind w:left="1920"/>
    </w:pPr>
  </w:style>
  <w:style w:type="paragraph" w:styleId="ab">
    <w:name w:val="table of figures"/>
    <w:basedOn w:val="a"/>
    <w:next w:val="a"/>
    <w:uiPriority w:val="99"/>
    <w:unhideWhenUsed/>
    <w:rsid w:val="00085138"/>
    <w:pPr>
      <w:ind w:left="480" w:hanging="480"/>
    </w:pPr>
  </w:style>
  <w:style w:type="paragraph" w:styleId="ac">
    <w:name w:val="caption"/>
    <w:basedOn w:val="a"/>
    <w:next w:val="a"/>
    <w:uiPriority w:val="35"/>
    <w:unhideWhenUsed/>
    <w:qFormat/>
    <w:rsid w:val="00725EDC"/>
    <w:pPr>
      <w:spacing w:after="320"/>
    </w:pPr>
    <w:rPr>
      <w:bCs/>
      <w:color w:val="000000" w:themeColor="text1"/>
      <w:szCs w:val="20"/>
    </w:rPr>
  </w:style>
  <w:style w:type="paragraph" w:customStyle="1" w:styleId="CaptionText">
    <w:name w:val="Caption Text"/>
    <w:basedOn w:val="ac"/>
    <w:qFormat/>
    <w:rsid w:val="008C4719"/>
    <w:rPr>
      <w:b/>
      <w:sz w:val="20"/>
    </w:rPr>
  </w:style>
  <w:style w:type="paragraph" w:styleId="ad">
    <w:name w:val="Bibliography"/>
    <w:basedOn w:val="a"/>
    <w:next w:val="a"/>
    <w:uiPriority w:val="37"/>
    <w:unhideWhenUsed/>
    <w:rsid w:val="00D54918"/>
  </w:style>
  <w:style w:type="character" w:styleId="ae">
    <w:name w:val="annotation reference"/>
    <w:basedOn w:val="a0"/>
    <w:uiPriority w:val="99"/>
    <w:semiHidden/>
    <w:unhideWhenUsed/>
    <w:rsid w:val="004F036D"/>
    <w:rPr>
      <w:sz w:val="21"/>
      <w:szCs w:val="21"/>
    </w:rPr>
  </w:style>
  <w:style w:type="paragraph" w:styleId="af">
    <w:name w:val="annotation text"/>
    <w:basedOn w:val="a"/>
    <w:link w:val="af0"/>
    <w:uiPriority w:val="99"/>
    <w:semiHidden/>
    <w:unhideWhenUsed/>
    <w:rsid w:val="004F036D"/>
  </w:style>
  <w:style w:type="character" w:customStyle="1" w:styleId="af0">
    <w:name w:val="批注文字字符"/>
    <w:basedOn w:val="a0"/>
    <w:link w:val="af"/>
    <w:uiPriority w:val="99"/>
    <w:semiHidden/>
    <w:rsid w:val="004F036D"/>
    <w:rPr>
      <w:rFonts w:ascii="Times New Roman" w:hAnsi="Times New Roman"/>
    </w:rPr>
  </w:style>
  <w:style w:type="paragraph" w:styleId="af1">
    <w:name w:val="annotation subject"/>
    <w:basedOn w:val="af"/>
    <w:next w:val="af"/>
    <w:link w:val="af2"/>
    <w:uiPriority w:val="99"/>
    <w:semiHidden/>
    <w:unhideWhenUsed/>
    <w:rsid w:val="004F036D"/>
    <w:rPr>
      <w:b/>
      <w:bCs/>
    </w:rPr>
  </w:style>
  <w:style w:type="character" w:customStyle="1" w:styleId="af2">
    <w:name w:val="批注主题字符"/>
    <w:basedOn w:val="af0"/>
    <w:link w:val="af1"/>
    <w:uiPriority w:val="99"/>
    <w:semiHidden/>
    <w:rsid w:val="004F036D"/>
    <w:rPr>
      <w:rFonts w:ascii="Times New Roman" w:hAnsi="Times New Roman"/>
      <w:b/>
      <w:bCs/>
    </w:rPr>
  </w:style>
  <w:style w:type="paragraph" w:styleId="af3">
    <w:name w:val="List Paragraph"/>
    <w:basedOn w:val="a"/>
    <w:uiPriority w:val="34"/>
    <w:qFormat/>
    <w:rsid w:val="00BC1CCE"/>
    <w:pPr>
      <w:spacing w:after="160" w:line="259" w:lineRule="auto"/>
      <w:ind w:left="720"/>
      <w:contextualSpacing/>
    </w:pPr>
    <w:rPr>
      <w:rFonts w:asciiTheme="minorHAnsi" w:hAnsiTheme="minorHAnsi"/>
      <w:sz w:val="22"/>
      <w:szCs w:val="22"/>
    </w:rPr>
  </w:style>
  <w:style w:type="paragraph" w:styleId="af4">
    <w:name w:val="Revision"/>
    <w:hidden/>
    <w:uiPriority w:val="99"/>
    <w:semiHidden/>
    <w:rsid w:val="00996800"/>
    <w:rPr>
      <w:rFonts w:ascii="Times New Roman" w:hAnsi="Times New Roman"/>
    </w:rPr>
  </w:style>
  <w:style w:type="paragraph" w:styleId="af5">
    <w:name w:val="Normal (Web)"/>
    <w:basedOn w:val="a"/>
    <w:uiPriority w:val="99"/>
    <w:unhideWhenUsed/>
    <w:rsid w:val="006104D6"/>
    <w:pPr>
      <w:spacing w:before="100" w:beforeAutospacing="1" w:after="100" w:afterAutospacing="1"/>
    </w:pPr>
    <w:rPr>
      <w:rFonts w:cs="Times New Roman"/>
      <w:lang w:eastAsia="zh-CN"/>
    </w:rPr>
  </w:style>
  <w:style w:type="character" w:styleId="af6">
    <w:name w:val="FollowedHyperlink"/>
    <w:basedOn w:val="a0"/>
    <w:uiPriority w:val="99"/>
    <w:semiHidden/>
    <w:unhideWhenUsed/>
    <w:rsid w:val="00A429A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5202363">
      <w:bodyDiv w:val="1"/>
      <w:marLeft w:val="0"/>
      <w:marRight w:val="0"/>
      <w:marTop w:val="0"/>
      <w:marBottom w:val="0"/>
      <w:divBdr>
        <w:top w:val="none" w:sz="0" w:space="0" w:color="auto"/>
        <w:left w:val="none" w:sz="0" w:space="0" w:color="auto"/>
        <w:bottom w:val="none" w:sz="0" w:space="0" w:color="auto"/>
        <w:right w:val="none" w:sz="0" w:space="0" w:color="auto"/>
      </w:divBdr>
      <w:divsChild>
        <w:div w:id="281960407">
          <w:marLeft w:val="0"/>
          <w:marRight w:val="0"/>
          <w:marTop w:val="0"/>
          <w:marBottom w:val="0"/>
          <w:divBdr>
            <w:top w:val="none" w:sz="0" w:space="0" w:color="auto"/>
            <w:left w:val="none" w:sz="0" w:space="0" w:color="auto"/>
            <w:bottom w:val="none" w:sz="0" w:space="0" w:color="auto"/>
            <w:right w:val="none" w:sz="0" w:space="0" w:color="auto"/>
          </w:divBdr>
          <w:divsChild>
            <w:div w:id="393284295">
              <w:marLeft w:val="0"/>
              <w:marRight w:val="0"/>
              <w:marTop w:val="0"/>
              <w:marBottom w:val="0"/>
              <w:divBdr>
                <w:top w:val="none" w:sz="0" w:space="0" w:color="auto"/>
                <w:left w:val="none" w:sz="0" w:space="0" w:color="auto"/>
                <w:bottom w:val="none" w:sz="0" w:space="0" w:color="auto"/>
                <w:right w:val="none" w:sz="0" w:space="0" w:color="auto"/>
              </w:divBdr>
              <w:divsChild>
                <w:div w:id="1241066234">
                  <w:marLeft w:val="0"/>
                  <w:marRight w:val="0"/>
                  <w:marTop w:val="0"/>
                  <w:marBottom w:val="0"/>
                  <w:divBdr>
                    <w:top w:val="none" w:sz="0" w:space="0" w:color="auto"/>
                    <w:left w:val="none" w:sz="0" w:space="0" w:color="auto"/>
                    <w:bottom w:val="none" w:sz="0" w:space="0" w:color="auto"/>
                    <w:right w:val="none" w:sz="0" w:space="0" w:color="auto"/>
                  </w:divBdr>
                  <w:divsChild>
                    <w:div w:id="1490319330">
                      <w:marLeft w:val="0"/>
                      <w:marRight w:val="0"/>
                      <w:marTop w:val="0"/>
                      <w:marBottom w:val="0"/>
                      <w:divBdr>
                        <w:top w:val="none" w:sz="0" w:space="0" w:color="auto"/>
                        <w:left w:val="none" w:sz="0" w:space="0" w:color="auto"/>
                        <w:bottom w:val="none" w:sz="0" w:space="0" w:color="auto"/>
                        <w:right w:val="none" w:sz="0" w:space="0" w:color="auto"/>
                      </w:divBdr>
                    </w:div>
                  </w:divsChild>
                </w:div>
                <w:div w:id="1061710797">
                  <w:marLeft w:val="0"/>
                  <w:marRight w:val="0"/>
                  <w:marTop w:val="0"/>
                  <w:marBottom w:val="0"/>
                  <w:divBdr>
                    <w:top w:val="none" w:sz="0" w:space="0" w:color="auto"/>
                    <w:left w:val="none" w:sz="0" w:space="0" w:color="auto"/>
                    <w:bottom w:val="none" w:sz="0" w:space="0" w:color="auto"/>
                    <w:right w:val="none" w:sz="0" w:space="0" w:color="auto"/>
                  </w:divBdr>
                  <w:divsChild>
                    <w:div w:id="1875532307">
                      <w:marLeft w:val="0"/>
                      <w:marRight w:val="0"/>
                      <w:marTop w:val="0"/>
                      <w:marBottom w:val="0"/>
                      <w:divBdr>
                        <w:top w:val="none" w:sz="0" w:space="0" w:color="auto"/>
                        <w:left w:val="none" w:sz="0" w:space="0" w:color="auto"/>
                        <w:bottom w:val="none" w:sz="0" w:space="0" w:color="auto"/>
                        <w:right w:val="none" w:sz="0" w:space="0" w:color="auto"/>
                      </w:divBdr>
                      <w:divsChild>
                        <w:div w:id="12930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2724">
                  <w:marLeft w:val="0"/>
                  <w:marRight w:val="0"/>
                  <w:marTop w:val="0"/>
                  <w:marBottom w:val="0"/>
                  <w:divBdr>
                    <w:top w:val="none" w:sz="0" w:space="0" w:color="auto"/>
                    <w:left w:val="none" w:sz="0" w:space="0" w:color="auto"/>
                    <w:bottom w:val="none" w:sz="0" w:space="0" w:color="auto"/>
                    <w:right w:val="none" w:sz="0" w:space="0" w:color="auto"/>
                  </w:divBdr>
                  <w:divsChild>
                    <w:div w:id="898439158">
                      <w:marLeft w:val="0"/>
                      <w:marRight w:val="0"/>
                      <w:marTop w:val="0"/>
                      <w:marBottom w:val="0"/>
                      <w:divBdr>
                        <w:top w:val="none" w:sz="0" w:space="0" w:color="auto"/>
                        <w:left w:val="none" w:sz="0" w:space="0" w:color="auto"/>
                        <w:bottom w:val="none" w:sz="0" w:space="0" w:color="auto"/>
                        <w:right w:val="none" w:sz="0" w:space="0" w:color="auto"/>
                      </w:divBdr>
                      <w:divsChild>
                        <w:div w:id="9491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5208">
                  <w:marLeft w:val="0"/>
                  <w:marRight w:val="0"/>
                  <w:marTop w:val="0"/>
                  <w:marBottom w:val="0"/>
                  <w:divBdr>
                    <w:top w:val="none" w:sz="0" w:space="0" w:color="auto"/>
                    <w:left w:val="none" w:sz="0" w:space="0" w:color="auto"/>
                    <w:bottom w:val="none" w:sz="0" w:space="0" w:color="auto"/>
                    <w:right w:val="none" w:sz="0" w:space="0" w:color="auto"/>
                  </w:divBdr>
                  <w:divsChild>
                    <w:div w:id="1780682050">
                      <w:marLeft w:val="0"/>
                      <w:marRight w:val="0"/>
                      <w:marTop w:val="0"/>
                      <w:marBottom w:val="0"/>
                      <w:divBdr>
                        <w:top w:val="none" w:sz="0" w:space="0" w:color="auto"/>
                        <w:left w:val="none" w:sz="0" w:space="0" w:color="auto"/>
                        <w:bottom w:val="none" w:sz="0" w:space="0" w:color="auto"/>
                        <w:right w:val="none" w:sz="0" w:space="0" w:color="auto"/>
                      </w:divBdr>
                      <w:divsChild>
                        <w:div w:id="1150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871591">
          <w:marLeft w:val="0"/>
          <w:marRight w:val="0"/>
          <w:marTop w:val="0"/>
          <w:marBottom w:val="0"/>
          <w:divBdr>
            <w:top w:val="none" w:sz="0" w:space="0" w:color="auto"/>
            <w:left w:val="none" w:sz="0" w:space="0" w:color="auto"/>
            <w:bottom w:val="none" w:sz="0" w:space="0" w:color="auto"/>
            <w:right w:val="none" w:sz="0" w:space="0" w:color="auto"/>
          </w:divBdr>
          <w:divsChild>
            <w:div w:id="389957629">
              <w:marLeft w:val="0"/>
              <w:marRight w:val="0"/>
              <w:marTop w:val="0"/>
              <w:marBottom w:val="0"/>
              <w:divBdr>
                <w:top w:val="none" w:sz="0" w:space="0" w:color="auto"/>
                <w:left w:val="none" w:sz="0" w:space="0" w:color="auto"/>
                <w:bottom w:val="none" w:sz="0" w:space="0" w:color="auto"/>
                <w:right w:val="none" w:sz="0" w:space="0" w:color="auto"/>
              </w:divBdr>
              <w:divsChild>
                <w:div w:id="1308900510">
                  <w:marLeft w:val="0"/>
                  <w:marRight w:val="0"/>
                  <w:marTop w:val="0"/>
                  <w:marBottom w:val="0"/>
                  <w:divBdr>
                    <w:top w:val="none" w:sz="0" w:space="0" w:color="auto"/>
                    <w:left w:val="none" w:sz="0" w:space="0" w:color="auto"/>
                    <w:bottom w:val="none" w:sz="0" w:space="0" w:color="auto"/>
                    <w:right w:val="none" w:sz="0" w:space="0" w:color="auto"/>
                  </w:divBdr>
                  <w:divsChild>
                    <w:div w:id="143120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And12</b:Tag>
    <b:SourceType>Book</b:SourceType>
    <b:Guid>{E038D74B-A3EE-874A-BE67-A222AF473BAC}</b:Guid>
    <b:Author>
      <b:Author>
        <b:NameList>
          <b:Person>
            <b:Last>Phillips</b:Last>
            <b:First>Andrea</b:First>
          </b:Person>
        </b:NameList>
      </b:Author>
    </b:Author>
    <b:Title>A Creator's Guide to Gransmedia Storytelling: How To Captivate and Engage Audiences Across Multiple Platforms</b:Title>
    <b:City>New York City</b:City>
    <b:Publisher>McGraw Hill</b:Publisher>
    <b:Year>2012</b:Year>
    <b:RefOrder>5</b:RefOrder>
  </b:Source>
  <b:Source>
    <b:Tag>Goo12</b:Tag>
    <b:SourceType>Report</b:SourceType>
    <b:Guid>{82F063BE-4DE8-E94C-9412-1FDEE99CCA55}</b:Guid>
    <b:Author>
      <b:Author>
        <b:Corporate>Google</b:Corporate>
      </b:Author>
    </b:Author>
    <b:Title>The New Multi-Screen World: Understanding Cross-Platform Consumer Behavior</b:Title>
    <b:Institution>Sterling Brands, Ipsos</b:Institution>
    <b:Publisher>Google</b:Publisher>
    <b:ThesisType>Research Survey</b:ThesisType>
    <b:Year>2012</b:Year>
    <b:RefOrder>1</b:RefOrder>
  </b:Source>
  <b:Source>
    <b:Tag>Mor01</b:Tag>
    <b:SourceType>ConferenceProceedings</b:SourceType>
    <b:Guid>{71A0B741-A0B6-AE42-A239-5C66266ABF62}</b:Guid>
    <b:Title>Alice's Adventure's in New Media: An Exploration of Interactive Narratives in Augmented Reality</b:Title>
    <b:Publisher>The Wesley Center for New Media</b:Publisher>
    <b:City>Atlanta</b:City>
    <b:Year>2001</b:Year>
    <b:Author>
      <b:Author>
        <b:NameList>
          <b:Person>
            <b:Last>Moreno</b:Last>
            <b:First>Emmanuel</b:First>
          </b:Person>
          <b:Person>
            <b:Last>MacIntyre</b:Last>
            <b:First>Blair</b:First>
          </b:Person>
          <b:Person>
            <b:Last>Bolter</b:Last>
            <b:Middle>David</b:Middle>
            <b:First>Jay</b:First>
          </b:Person>
        </b:NameList>
      </b:Author>
    </b:Author>
    <b:ConferenceName>Conference on Communication of Art, Science, and Technology</b:ConferenceName>
    <b:RefOrder>9</b:RefOrder>
  </b:Source>
  <b:Source>
    <b:Tag>Man99</b:Tag>
    <b:SourceType>JournalArticle</b:SourceType>
    <b:Guid>{339FDB39-9D05-E644-8577-AAB30A0E3B75}</b:Guid>
    <b:Author>
      <b:Author>
        <b:NameList>
          <b:Person>
            <b:Last>Manovich</b:Last>
            <b:First>Lev</b:First>
          </b:Person>
        </b:NameList>
      </b:Author>
    </b:Author>
    <b:Title>Database as Symbolic Form</b:Title>
    <b:Volume>5</b:Volume>
    <b:Year>1999</b:Year>
    <b:JournalName>Convegence: The Journal of Research into New Media Technologies</b:JournalName>
    <b:Issue>2</b:Issue>
    <b:RefOrder>12</b:RefOrder>
  </b:Source>
  <b:Source>
    <b:Tag>Jen06</b:Tag>
    <b:SourceType>BookSection</b:SourceType>
    <b:Guid>{321D29C0-1EAD-8F4D-A7D1-FD1097720669}</b:Guid>
    <b:Author>
      <b:Author>
        <b:NameList>
          <b:Person>
            <b:Last>Jenkins</b:Last>
            <b:First>Henry</b:First>
          </b:Person>
        </b:NameList>
      </b:Author>
      <b:BookAuthor>
        <b:NameList>
          <b:Person>
            <b:Last>Jenkins</b:Last>
            <b:First>Henry</b:First>
          </b:Person>
        </b:NameList>
      </b:BookAuthor>
    </b:Author>
    <b:Title>Chapter 3: Searching for the Origami Unicorn: The Matrix and Transmedia Storytelling</b:Title>
    <b:Year>2006</b:Year>
    <b:BookTitle>Convergence Culture: Where Old and New Media Collide</b:BookTitle>
    <b:City>New York</b:City>
    <b:Publisher>New York University</b:Publisher>
    <b:Pages>93-130</b:Pages>
    <b:RefOrder>6</b:RefOrder>
  </b:Source>
  <b:Source>
    <b:Tag>Cha14</b:Tag>
    <b:SourceType>DocumentFromInternetSite</b:SourceType>
    <b:Guid>{E094CB09-7534-EF44-B952-DB8B2861401A}</b:Guid>
    <b:Title>Gaming and the Future of Transmedia Entertainment</b:Title>
    <b:Year>2014</b:Year>
    <b:Author>
      <b:Author>
        <b:NameList>
          <b:Person>
            <b:Last>Elkins</b:Last>
            <b:First>Chad</b:First>
          </b:Person>
        </b:NameList>
      </b:Author>
    </b:Author>
    <b:InternetSiteTitle>The 2nd Screen</b:InternetSiteTitle>
    <b:URL>http://the2ndscreen.tv/gaming-and-the-future-of-transmedia-entertainment/</b:URL>
    <b:Month>February</b:Month>
    <b:Day>6</b:Day>
    <b:YearAccessed>2014</b:YearAccessed>
    <b:MonthAccessed>February</b:MonthAccessed>
    <b:DayAccessed>10</b:DayAccessed>
    <b:RefOrder>17</b:RefOrder>
  </b:Source>
  <b:Source>
    <b:Tag>Den09</b:Tag>
    <b:SourceType>Misc</b:SourceType>
    <b:Guid>{07BFDA48-FBBB-354E-8F83-8A01827BF9FB}</b:Guid>
    <b:Title>Transmedia Practice: Theorizing the Practice of Expressing a Fictional World across Distinct Media and Environments</b:Title>
    <b:Year>2009</b:Year>
    <b:Comments>The International Center for Research and Transdisciplinary</b:Comments>
    <b:CountryRegion>Australia</b:CountryRegion>
    <b:Medium>PhD Thesis</b:Medium>
    <b:Publisher>University of Sydney</b:Publisher>
    <b:Author>
      <b:Author>
        <b:NameList>
          <b:Person>
            <b:Last>Dena</b:Last>
            <b:First>Christy</b:First>
          </b:Person>
        </b:NameList>
      </b:Author>
    </b:Author>
    <b:RefOrder>8</b:RefOrder>
  </b:Source>
  <b:Source>
    <b:Tag>Kri10</b:Tag>
    <b:SourceType>JournalArticle</b:SourceType>
    <b:Guid>{FAEAC90C-0118-A745-B6F3-B7D1409EFE73}</b:Guid>
    <b:Author>
      <b:Author>
        <b:NameList>
          <b:Person>
            <b:Last>Daly</b:Last>
            <b:First>Kristen</b:First>
          </b:Person>
        </b:NameList>
      </b:Author>
    </b:Author>
    <b:Title>Cinema 3.0: The Interactive-Image</b:Title>
    <b:JournalName>Cinema Journal</b:JournalName>
    <b:Year>2010</b:Year>
    <b:Volume>50</b:Volume>
    <b:Issue>1</b:Issue>
    <b:Pages>81-98</b:Pages>
    <b:RefOrder>14</b:RefOrder>
  </b:Source>
  <b:Source>
    <b:Tag>Cat14</b:Tag>
    <b:SourceType>DocumentFromInternetSite</b:SourceType>
    <b:Guid>{9E7376FA-A33E-5244-8165-8F073A73451E}</b:Guid>
    <b:Title>Are We Done With Transmedia Yet?</b:Title>
    <b:Year>2014</b:Year>
    <b:Month>February</b:Month>
    <b:Day>6</b:Day>
    <b:Author>
      <b:Author>
        <b:NameList>
          <b:Person>
            <b:Last>Briceno</b:Last>
            <b:First>Catalina</b:First>
          </b:Person>
        </b:NameList>
      </b:Author>
    </b:Author>
    <b:InternetSiteTitle>Canada Media Fund</b:InternetSiteTitle>
    <b:URL>http://www.cmf-fmc.ca/about-cmf/industry-research/trendscape-blog/are-we-done-with-transmedia-yet/204/</b:URL>
    <b:YearAccessed>2014</b:YearAccessed>
    <b:MonthAccessed>February</b:MonthAccessed>
    <b:DayAccessed>10</b:DayAccessed>
    <b:RefOrder>4</b:RefOrder>
  </b:Source>
  <b:Source>
    <b:Tag>Ben04</b:Tag>
    <b:SourceType>JournalArticle</b:SourceType>
    <b:Guid>{5016C332-C35D-F240-BBBD-4BE3689B8612}</b:Guid>
    <b:Author>
      <b:Author>
        <b:NameList>
          <b:Person>
            <b:Last>Ben-Shaul</b:Last>
            <b:First>Nitzan</b:First>
          </b:Person>
        </b:NameList>
      </b:Author>
    </b:Author>
    <b:Title>Can Narrative Films Go Interactive?</b:Title>
    <b:Year>2004</b:Year>
    <b:Publisher>Intellect Ltd</b:Publisher>
    <b:Pages>149-162</b:Pages>
    <b:Volume>2</b:Volume>
    <b:Issue>3</b:Issue>
    <b:JournalName>New Cinemas: Journal of Contemporary Film</b:JournalName>
    <b:RefOrder>11</b:RefOrder>
  </b:Source>
  <b:Source>
    <b:Tag>Lat13</b:Tag>
    <b:SourceType>Report</b:SourceType>
    <b:Guid>{577EEE2D-357A-EB41-8518-D6FC9D21C4E8}</b:Guid>
    <b:Author>
      <b:Author>
        <b:Corporate>Latitude</b:Corporate>
      </b:Author>
    </b:Author>
    <b:Title>The Future of Storytelling: Phase 2</b:Title>
    <b:Publisher>Latitude</b:Publisher>
    <b:City>Beverly</b:City>
    <b:ThesisType>Innovation Studies</b:ThesisType>
    <b:Year>2013</b:Year>
    <b:RefOrder>10</b:RefOrder>
  </b:Source>
  <b:Source>
    <b:Tag>Nie11</b:Tag>
    <b:SourceType>Report</b:SourceType>
    <b:Guid>{056C16C6-2F33-E847-9322-C98DCC61CB33}</b:Guid>
    <b:Author>
      <b:Author>
        <b:Corporate>Nielsen</b:Corporate>
      </b:Author>
    </b:Author>
    <b:Title>Better Together: Examining the Incremental Utility of Cross-Media Campaigns</b:Title>
    <b:Publisher>PromaxBDA</b:Publisher>
    <b:City>New York City</b:City>
    <b:ThesisType>Survey</b:ThesisType>
    <b:Year>2011</b:Year>
    <b:RefOrder>2</b:RefOrder>
  </b:Source>
  <b:Source>
    <b:Tag>Zep14</b:Tag>
    <b:SourceType>Report</b:SourceType>
    <b:Guid>{C953DE5F-B654-0E4B-BB06-9322C6394BB6}</b:Guid>
    <b:Title>The Top 20 Valuable Facebook Statistics</b:Title>
    <b:Year>2014</b:Year>
    <b:Institution>Zephoria: Internet Marketing Solutions</b:Institution>
    <b:Author>
      <b:Author>
        <b:NameList>
          <b:Person>
            <b:Last>Zephoria</b:Last>
          </b:Person>
        </b:NameList>
      </b:Author>
    </b:Author>
    <b:RefOrder>3</b:RefOrder>
  </b:Source>
  <b:Source>
    <b:Tag>42E08</b:Tag>
    <b:SourceType>Film</b:SourceType>
    <b:Guid>{3F027DD3-1E01-AF4D-B5DB-F1F301D4CEB5}</b:Guid>
    <b:Title>Why So Serious? </b:Title>
    <b:Year>2008</b:Year>
    <b:Author>
      <b:Performer>
        <b:Corporate>42 Entertainment</b:Corporate>
      </b:Performer>
    </b:Author>
    <b:Medium>Multi-medium</b:Medium>
    <b:RefOrder>7</b:RefOrder>
  </b:Source>
  <b:Source>
    <b:Tag>Ton94</b:Tag>
    <b:SourceType>JournalArticle</b:SourceType>
    <b:Guid>{2B20C799-490B-3C45-B449-599EF5690845}</b:Guid>
    <b:Title>Theater Without Actors: Immersion and Response in Installation</b:Title>
    <b:Year>1994</b:Year>
    <b:Author>
      <b:Author>
        <b:NameList>
          <b:Person>
            <b:Last>Dove</b:Last>
            <b:First>Toni</b:First>
          </b:Person>
        </b:NameList>
      </b:Author>
    </b:Author>
    <b:JournalName>Leonardo: Journal of the International Society for the Arts, Sciences and Technology</b:JournalName>
    <b:Volume>27</b:Volume>
    <b:Issue>4</b:Issue>
    <b:Pages>281-287</b:Pages>
    <b:RefOrder>13</b:RefOrder>
  </b:Source>
  <b:Source>
    <b:Tag>Rot07</b:Tag>
    <b:SourceType>DocumentFromInternetSite</b:SourceType>
    <b:Guid>{81D9676F-D613-AF4E-A9B6-DC37BB7E2A97}</b:Guid>
    <b:Title>Pirates of the Caribbean: At World's End (2007)</b:Title>
    <b:Year>2007</b:Year>
    <b:Author>
      <b:Author>
        <b:Corporate>Rotten Tomatoes</b:Corporate>
      </b:Author>
    </b:Author>
    <b:InternetSiteTitle>Rotten Tomatoes</b:InternetSiteTitle>
    <b:URL>http://www.rottentomatoes.com/m/pirates_of_the_caribbean_3/</b:URL>
    <b:YearAccessed>2014</b:YearAccessed>
    <b:MonthAccessed>04</b:MonthAccessed>
    <b:RefOrder>15</b:RefOrder>
  </b:Source>
  <b:Source>
    <b:Tag>Con14</b:Tag>
    <b:SourceType>Report</b:SourceType>
    <b:Guid>{AC637926-0FA9-804A-A9F6-D98205F70486}</b:Guid>
    <b:Title>Second Screen Usage</b:Title>
    <b:Year>2014</b:Year>
    <b:Author>
      <b:Author>
        <b:Corporate>Consumer Electronics Association and National Association of Television Program Executives</b:Corporate>
      </b:Author>
    </b:Author>
    <b:RefOrder>16</b:RefOrder>
  </b:Source>
</b:Sources>
</file>

<file path=customXml/itemProps1.xml><?xml version="1.0" encoding="utf-8"?>
<ds:datastoreItem xmlns:ds="http://schemas.openxmlformats.org/officeDocument/2006/customXml" ds:itemID="{67FE5FAE-CB6A-434E-9DE0-5F26B0630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23</Pages>
  <Words>3489</Words>
  <Characters>19893</Characters>
  <Application>Microsoft Macintosh Word</Application>
  <DocSecurity>0</DocSecurity>
  <Lines>165</Lines>
  <Paragraphs>46</Paragraphs>
  <ScaleCrop>false</ScaleCrop>
  <HeadingPairs>
    <vt:vector size="2" baseType="variant">
      <vt:variant>
        <vt:lpstr>标题</vt:lpstr>
      </vt:variant>
      <vt:variant>
        <vt:i4>1</vt:i4>
      </vt:variant>
    </vt:vector>
  </HeadingPairs>
  <TitlesOfParts>
    <vt:vector size="1" baseType="lpstr">
      <vt:lpstr/>
    </vt:vector>
  </TitlesOfParts>
  <Company>Polytechnic Institute of New York University</Company>
  <LinksUpToDate>false</LinksUpToDate>
  <CharactersWithSpaces>23336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Harrington</dc:creator>
  <cp:keywords/>
  <dc:description/>
  <cp:lastModifiedBy>RENTIANYU</cp:lastModifiedBy>
  <cp:revision>22</cp:revision>
  <dcterms:created xsi:type="dcterms:W3CDTF">2016-04-26T21:41:00Z</dcterms:created>
  <dcterms:modified xsi:type="dcterms:W3CDTF">2016-05-03T23:17:00Z</dcterms:modified>
</cp:coreProperties>
</file>